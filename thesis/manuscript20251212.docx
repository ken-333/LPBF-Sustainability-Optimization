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42833A0" w14:textId="77777777" w:rsidR="00261A27" w:rsidRDefault="00DA158B">
      <w:pPr>
        <w:snapToGrid w:val="0"/>
        <w:spacing w:afterLines="50" w:after="156" w:line="360" w:lineRule="auto"/>
        <w:ind w:firstLine="562"/>
        <w:jc w:val="center"/>
        <w:rPr>
          <w:rFonts w:cs="Times New Roman"/>
          <w:b/>
          <w:bCs/>
          <w:sz w:val="28"/>
        </w:rPr>
      </w:pPr>
      <w:r>
        <w:rPr>
          <w:rFonts w:cs="Times New Roman"/>
          <w:b/>
          <w:bCs/>
          <w:sz w:val="28"/>
        </w:rPr>
        <w:fldChar w:fldCharType="begin"/>
      </w:r>
      <w:r>
        <w:rPr>
          <w:rFonts w:cs="Times New Roman"/>
          <w:b/>
          <w:bCs/>
          <w:sz w:val="28"/>
        </w:rPr>
        <w:instrText xml:space="preserve"> MACROBUTTON MTEditEquationSection2 </w:instrText>
      </w:r>
      <w:r>
        <w:rPr>
          <w:rStyle w:val="MTEquationSection"/>
          <w:rFonts w:ascii="宋体" w:eastAsia="宋体" w:hAnsi="宋体" w:cs="宋体" w:hint="eastAsia"/>
        </w:rPr>
        <w:instrText>公式章</w:instrText>
      </w:r>
      <w:r>
        <w:rPr>
          <w:rStyle w:val="MTEquationSection"/>
        </w:rPr>
        <w:instrText xml:space="preserve"> 1 </w:instrText>
      </w:r>
      <w:r>
        <w:rPr>
          <w:rStyle w:val="MTEquationSection"/>
          <w:rFonts w:ascii="宋体" w:eastAsia="宋体" w:hAnsi="宋体" w:cs="宋体" w:hint="eastAsia"/>
        </w:rPr>
        <w:instrText>节</w:instrText>
      </w:r>
      <w:r>
        <w:rPr>
          <w:rStyle w:val="MTEquationSection"/>
        </w:rPr>
        <w:instrText xml:space="preserve"> 1</w:instrText>
      </w:r>
      <w:r>
        <w:rPr>
          <w:rFonts w:cs="Times New Roman"/>
          <w:b/>
          <w:bCs/>
          <w:sz w:val="28"/>
        </w:rPr>
        <w:fldChar w:fldCharType="begin"/>
      </w:r>
      <w:r>
        <w:rPr>
          <w:rFonts w:cs="Times New Roman"/>
          <w:b/>
          <w:bCs/>
          <w:sz w:val="28"/>
        </w:rPr>
        <w:instrText xml:space="preserve"> SEQ MTEqn \r \h \* MERGEFORMAT </w:instrText>
      </w:r>
      <w:r>
        <w:rPr>
          <w:rFonts w:cs="Times New Roman"/>
          <w:b/>
          <w:bCs/>
          <w:sz w:val="28"/>
        </w:rPr>
        <w:fldChar w:fldCharType="end"/>
      </w:r>
      <w:r>
        <w:rPr>
          <w:rFonts w:cs="Times New Roman"/>
          <w:b/>
          <w:bCs/>
          <w:sz w:val="28"/>
        </w:rPr>
        <w:fldChar w:fldCharType="begin"/>
      </w:r>
      <w:r>
        <w:rPr>
          <w:rFonts w:cs="Times New Roman"/>
          <w:b/>
          <w:bCs/>
          <w:sz w:val="28"/>
        </w:rPr>
        <w:instrText xml:space="preserve"> SEQ MTSec \r 1 \h \* MERGEFORMAT </w:instrText>
      </w:r>
      <w:r>
        <w:rPr>
          <w:rFonts w:cs="Times New Roman"/>
          <w:b/>
          <w:bCs/>
          <w:sz w:val="28"/>
        </w:rPr>
        <w:fldChar w:fldCharType="end"/>
      </w:r>
      <w:r>
        <w:rPr>
          <w:rFonts w:cs="Times New Roman"/>
          <w:b/>
          <w:bCs/>
          <w:sz w:val="28"/>
        </w:rPr>
        <w:fldChar w:fldCharType="begin"/>
      </w:r>
      <w:r>
        <w:rPr>
          <w:rFonts w:cs="Times New Roman"/>
          <w:b/>
          <w:bCs/>
          <w:sz w:val="28"/>
        </w:rPr>
        <w:instrText xml:space="preserve"> SEQ MTChap \r 1 \h \* MERGEFORMAT </w:instrText>
      </w:r>
      <w:r>
        <w:rPr>
          <w:rFonts w:cs="Times New Roman"/>
          <w:b/>
          <w:bCs/>
          <w:sz w:val="28"/>
        </w:rPr>
        <w:fldChar w:fldCharType="end"/>
      </w:r>
      <w:r>
        <w:rPr>
          <w:rFonts w:cs="Times New Roman"/>
          <w:b/>
          <w:bCs/>
          <w:sz w:val="28"/>
        </w:rPr>
        <w:fldChar w:fldCharType="end"/>
      </w:r>
      <w:r>
        <w:t xml:space="preserve"> </w:t>
      </w:r>
      <w:r>
        <w:rPr>
          <w:rFonts w:eastAsiaTheme="minorEastAsia" w:cs="Times New Roman"/>
          <w:b/>
          <w:bCs/>
          <w:sz w:val="28"/>
        </w:rPr>
        <w:t>Laser Powder Bed Fusion</w:t>
      </w:r>
      <w:r>
        <w:rPr>
          <w:rFonts w:cs="Times New Roman"/>
          <w:b/>
          <w:bCs/>
          <w:sz w:val="28"/>
        </w:rPr>
        <w:t xml:space="preserve"> </w:t>
      </w:r>
      <w:r>
        <w:rPr>
          <w:rFonts w:eastAsiaTheme="minorEastAsia" w:cs="Times New Roman" w:hint="eastAsia"/>
          <w:b/>
          <w:bCs/>
          <w:sz w:val="28"/>
        </w:rPr>
        <w:t xml:space="preserve">with </w:t>
      </w:r>
      <w:bookmarkStart w:id="0" w:name="_Hlk203166023"/>
      <w:r>
        <w:rPr>
          <w:rFonts w:eastAsiaTheme="minorEastAsia" w:cs="Times New Roman" w:hint="eastAsia"/>
          <w:b/>
          <w:bCs/>
          <w:sz w:val="28"/>
        </w:rPr>
        <w:t>high</w:t>
      </w:r>
      <w:bookmarkEnd w:id="0"/>
      <w:r>
        <w:rPr>
          <w:rFonts w:eastAsiaTheme="minorEastAsia" w:cs="Times New Roman" w:hint="eastAsia"/>
          <w:b/>
          <w:bCs/>
          <w:sz w:val="28"/>
        </w:rPr>
        <w:t xml:space="preserve"> layer thickness: sustainability oriented multi-objective optimization</w:t>
      </w:r>
    </w:p>
    <w:p w14:paraId="0551507A" w14:textId="77777777" w:rsidR="00261A27" w:rsidRDefault="00DA158B">
      <w:pPr>
        <w:spacing w:afterLines="50" w:after="156"/>
        <w:ind w:firstLine="440"/>
        <w:jc w:val="center"/>
        <w:rPr>
          <w:rFonts w:cs="Times New Roman"/>
          <w:sz w:val="22"/>
        </w:rPr>
      </w:pPr>
      <w:proofErr w:type="spellStart"/>
      <w:r>
        <w:rPr>
          <w:rFonts w:cs="Times New Roman"/>
          <w:sz w:val="22"/>
        </w:rPr>
        <w:t>Bg</w:t>
      </w:r>
      <w:r>
        <w:rPr>
          <w:rFonts w:cs="Times New Roman" w:hint="eastAsia"/>
          <w:sz w:val="22"/>
          <w:vertAlign w:val="superscript"/>
        </w:rPr>
        <w:t>d</w:t>
      </w:r>
      <w:proofErr w:type="spellEnd"/>
    </w:p>
    <w:p w14:paraId="1B891983" w14:textId="77777777" w:rsidR="00261A27" w:rsidRDefault="00DA158B">
      <w:pPr>
        <w:ind w:firstLine="400"/>
        <w:jc w:val="center"/>
        <w:rPr>
          <w:rFonts w:cs="Times New Roman"/>
          <w:sz w:val="20"/>
        </w:rPr>
      </w:pPr>
      <w:r>
        <w:rPr>
          <w:rFonts w:cs="Times New Roman" w:hint="eastAsia"/>
          <w:sz w:val="20"/>
          <w:vertAlign w:val="superscript"/>
        </w:rPr>
        <w:t>a</w:t>
      </w:r>
      <w:r>
        <w:rPr>
          <w:rFonts w:cs="Times New Roman"/>
          <w:sz w:val="20"/>
        </w:rPr>
        <w:t xml:space="preserve"> Department of Mechanical Engineering, Shantou University, Shantou 515063, China</w:t>
      </w:r>
    </w:p>
    <w:p w14:paraId="75A46B1D" w14:textId="77777777" w:rsidR="00261A27" w:rsidRDefault="00DA158B">
      <w:pPr>
        <w:ind w:firstLine="400"/>
        <w:jc w:val="center"/>
        <w:rPr>
          <w:rFonts w:cs="Times New Roman"/>
          <w:sz w:val="20"/>
        </w:rPr>
      </w:pPr>
      <w:r>
        <w:rPr>
          <w:rFonts w:cs="Times New Roman" w:hint="eastAsia"/>
          <w:sz w:val="20"/>
          <w:vertAlign w:val="superscript"/>
        </w:rPr>
        <w:t>d</w:t>
      </w:r>
      <w:r>
        <w:rPr>
          <w:rFonts w:cs="Times New Roman"/>
          <w:sz w:val="20"/>
        </w:rPr>
        <w:t xml:space="preserve"> Department of Industrial, Manufacturing, &amp; Systems Engineering, Texas Tech University, Lubbock, Texas 79409, United States</w:t>
      </w:r>
    </w:p>
    <w:p w14:paraId="3FAE1E0A" w14:textId="77777777" w:rsidR="00261A27" w:rsidRDefault="00DA158B">
      <w:pPr>
        <w:ind w:firstLine="400"/>
        <w:rPr>
          <w:rFonts w:cs="Times New Roman"/>
          <w:sz w:val="20"/>
          <w:szCs w:val="20"/>
        </w:rPr>
      </w:pPr>
      <w:r>
        <w:rPr>
          <w:rFonts w:cs="Times New Roman"/>
          <w:sz w:val="20"/>
          <w:szCs w:val="20"/>
        </w:rPr>
        <w:t>* Corresponding author. Tel.: +</w:t>
      </w:r>
      <w:r>
        <w:rPr>
          <w:rFonts w:cs="Times New Roman" w:hint="eastAsia"/>
          <w:sz w:val="20"/>
          <w:szCs w:val="20"/>
        </w:rPr>
        <w:t xml:space="preserve"> </w:t>
      </w:r>
      <w:r>
        <w:rPr>
          <w:rFonts w:cs="Times New Roman"/>
          <w:sz w:val="20"/>
          <w:szCs w:val="20"/>
        </w:rPr>
        <w:t>86 18018985971; E-mail address:</w:t>
      </w:r>
      <w:r>
        <w:rPr>
          <w:rFonts w:cs="Times New Roman" w:hint="eastAsia"/>
          <w:sz w:val="20"/>
          <w:szCs w:val="20"/>
        </w:rPr>
        <w:t xml:space="preserve"> </w:t>
      </w:r>
      <w:r>
        <w:rPr>
          <w:rFonts w:cs="Times New Roman"/>
          <w:sz w:val="20"/>
          <w:szCs w:val="20"/>
        </w:rPr>
        <w:t>shtpeng@stu.edu.cn</w:t>
      </w:r>
    </w:p>
    <w:p w14:paraId="15C32BB2" w14:textId="77777777" w:rsidR="00261A27" w:rsidRDefault="00DA158B">
      <w:pPr>
        <w:spacing w:before="240" w:after="240" w:line="240" w:lineRule="exact"/>
        <w:ind w:firstLine="482"/>
        <w:rPr>
          <w:rFonts w:cs="Times New Roman"/>
          <w:b/>
        </w:rPr>
      </w:pPr>
      <w:r>
        <w:rPr>
          <w:rFonts w:cs="Times New Roman"/>
          <w:b/>
        </w:rPr>
        <w:t>Abstract</w:t>
      </w:r>
    </w:p>
    <w:p w14:paraId="7B6FF8C5" w14:textId="77777777" w:rsidR="00261A27" w:rsidRDefault="00DA158B">
      <w:pPr>
        <w:ind w:firstLine="480"/>
        <w:rPr>
          <w:rFonts w:eastAsiaTheme="minorEastAsia" w:cs="Times New Roman"/>
        </w:rPr>
      </w:pPr>
      <w:r>
        <w:rPr>
          <w:rFonts w:cs="Times New Roman"/>
        </w:rPr>
        <w:t xml:space="preserve">H. </w:t>
      </w:r>
    </w:p>
    <w:p w14:paraId="11A784BF" w14:textId="77777777" w:rsidR="00261A27" w:rsidRDefault="00261A27">
      <w:pPr>
        <w:ind w:firstLine="480"/>
        <w:rPr>
          <w:rFonts w:cs="Times New Roman"/>
        </w:rPr>
      </w:pPr>
    </w:p>
    <w:p w14:paraId="629C4B82" w14:textId="77777777" w:rsidR="00261A27" w:rsidRDefault="00DA158B">
      <w:pPr>
        <w:spacing w:beforeLines="50" w:before="156" w:afterLines="50" w:after="156"/>
        <w:ind w:firstLine="482"/>
        <w:rPr>
          <w:rFonts w:cs="Times New Roman"/>
        </w:rPr>
      </w:pPr>
      <w:r>
        <w:rPr>
          <w:rFonts w:cs="Times New Roman" w:hint="eastAsia"/>
          <w:b/>
        </w:rPr>
        <w:t>Keywords:</w:t>
      </w:r>
      <w:r>
        <w:rPr>
          <w:rFonts w:cs="Times New Roman" w:hint="eastAsia"/>
        </w:rPr>
        <w:t xml:space="preserve"> </w:t>
      </w:r>
      <w:r>
        <w:rPr>
          <w:rFonts w:eastAsiaTheme="minorEastAsia" w:cs="Times New Roman" w:hint="eastAsia"/>
        </w:rPr>
        <w:t>Additive manufacturing</w:t>
      </w:r>
      <w:r>
        <w:rPr>
          <w:rFonts w:cs="Times New Roman" w:hint="eastAsia"/>
        </w:rPr>
        <w:t xml:space="preserve">; </w:t>
      </w:r>
      <w:r>
        <w:rPr>
          <w:rFonts w:cs="Times New Roman"/>
        </w:rPr>
        <w:t>energy consumption</w:t>
      </w:r>
      <w:r>
        <w:rPr>
          <w:rFonts w:cs="Times New Roman" w:hint="eastAsia"/>
        </w:rPr>
        <w:t xml:space="preserve">; </w:t>
      </w:r>
      <w:r>
        <w:rPr>
          <w:rFonts w:eastAsiaTheme="minorEastAsia" w:cs="Times New Roman" w:hint="eastAsia"/>
        </w:rPr>
        <w:t>carbon emission</w:t>
      </w:r>
      <w:r>
        <w:rPr>
          <w:rFonts w:cs="Times New Roman"/>
        </w:rPr>
        <w:t xml:space="preserve">; </w:t>
      </w:r>
      <w:r>
        <w:rPr>
          <w:rFonts w:eastAsiaTheme="minorEastAsia" w:cs="Times New Roman" w:hint="eastAsia"/>
        </w:rPr>
        <w:t>production cost</w:t>
      </w:r>
      <w:r>
        <w:rPr>
          <w:rFonts w:cs="Times New Roman"/>
        </w:rPr>
        <w:t>; parameters optimization</w:t>
      </w:r>
      <w:r>
        <w:rPr>
          <w:rFonts w:eastAsiaTheme="minorEastAsia" w:cs="Times New Roman" w:hint="eastAsia"/>
        </w:rPr>
        <w:t>, machine learning</w:t>
      </w:r>
      <w:r>
        <w:rPr>
          <w:rFonts w:cs="Times New Roman"/>
        </w:rPr>
        <w:t>.</w:t>
      </w:r>
    </w:p>
    <w:p w14:paraId="210995F1" w14:textId="77777777" w:rsidR="00261A27" w:rsidRDefault="00DA158B">
      <w:pPr>
        <w:widowControl/>
        <w:ind w:firstLine="480"/>
        <w:jc w:val="left"/>
        <w:rPr>
          <w:rFonts w:cs="Times New Roman"/>
        </w:rPr>
      </w:pPr>
      <w:r>
        <w:rPr>
          <w:rFonts w:cs="Times New Roman"/>
        </w:rPr>
        <w:br w:type="page"/>
      </w:r>
    </w:p>
    <w:p w14:paraId="07C9FE9E" w14:textId="77777777" w:rsidR="00261A27" w:rsidRDefault="00DA158B">
      <w:pPr>
        <w:pStyle w:val="ae"/>
        <w:numPr>
          <w:ilvl w:val="0"/>
          <w:numId w:val="2"/>
        </w:numPr>
        <w:spacing w:before="240" w:after="240" w:line="240" w:lineRule="exact"/>
        <w:ind w:left="410" w:hangingChars="170" w:hanging="410"/>
        <w:outlineLvl w:val="0"/>
        <w:rPr>
          <w:rFonts w:cs="Times New Roman"/>
          <w:b/>
        </w:rPr>
      </w:pPr>
      <w:r>
        <w:rPr>
          <w:rFonts w:cs="Times New Roman"/>
          <w:b/>
        </w:rPr>
        <w:lastRenderedPageBreak/>
        <w:t>Introduction</w:t>
      </w:r>
    </w:p>
    <w:p w14:paraId="6B39B27C" w14:textId="068F9855" w:rsidR="00261A27" w:rsidRDefault="00DA158B">
      <w:pPr>
        <w:autoSpaceDE w:val="0"/>
        <w:autoSpaceDN w:val="0"/>
        <w:adjustRightInd w:val="0"/>
        <w:ind w:firstLine="480"/>
        <w:rPr>
          <w:ins w:id="1" w:author="3605188700@qq.com" w:date="2025-07-15T11:31:00Z" w16du:dateUtc="2025-07-15T03:31:00Z"/>
          <w:rFonts w:eastAsia="楷体"/>
        </w:rPr>
      </w:pPr>
      <w:r>
        <w:rPr>
          <w:rFonts w:cs="Times New Roman"/>
        </w:rPr>
        <w:t>Additive manufacturing (AM) involves joining materials to create parts directly from 3D CAD model data, typically by building layer upon layer, in contrast to traditional subtractive and formative manufacturing methods. It is widely used in cutting-edge fields such as aerospace, military, automotive, electronics, mold-making, energy, and biomedical</w:t>
      </w:r>
      <w:r>
        <w:rPr>
          <w:rFonts w:eastAsiaTheme="minorEastAsia" w:cs="Times New Roman" w:hint="eastAsia"/>
        </w:rPr>
        <w:t xml:space="preserve"> </w:t>
      </w:r>
      <w:r>
        <w:rPr>
          <w:rFonts w:eastAsiaTheme="minorEastAsia" w:cs="Times New Roman"/>
        </w:rPr>
        <w:fldChar w:fldCharType="begin"/>
      </w:r>
      <w:r w:rsidR="00B1392E">
        <w:rPr>
          <w:rFonts w:eastAsiaTheme="minorEastAsia" w:cs="Times New Roman"/>
        </w:rPr>
        <w:instrText xml:space="preserve"> ADDIN ZOTERO_ITEM CSL_CITATION {"citationID":"bcozoCyA","properties":{"formattedCitation":"(Gong et al., 2021)","plainCitation":"(Gong et al., 2021)","noteIndex":0},"citationItems":[{"id":"0LtU4N16/GBV1giJb","uris":["http://zotero.org/users/10516151/items/WK9GLYD4"],"itemData":{"id":797,"type":"article-journal","abstract":"Additive manufacturing (AM) especially laser additive manufacturing (LAM), a novel manufacturing technique of layer-by-layer forming according to geometric model, provides a decent option for materials processing. It owns advantages of rapid prototyping, customization, high material utilization, and the ability to form complicated structures. This paper reviews popular LAM techniques of selective laser sintering/melting, laser metal deposition and laser direct writing. The development status of metallic materials including pure metal, steel, superalloy, titanium and aluminum alloy is presented. The challenges and application limitations of LAM are involved and the development trend in the future is forecasted. In summary, this paper gives an overview of metal LAM expecting to made helpful suggestions on future research and development.","container-title":"Journal of Materials Research and Technology","DOI":"10.1016/j.jmrt.2021.08.050","ISSN":"2238-7854","journalAbbreviation":"Journal of Materials Research and Technology","page":"855-884","source":"ScienceDirect","title":"Research status of laser additive manufacturing for metal: a review","title-short":"Research status of laser additive manufacturing for metal","volume":"15","author":[{"family":"Gong","given":"Guanghao"},{"family":"Ye","given":"Jiajia"},{"family":"Chi","given":"Yiming"},{"family":"Zhao","given":"Zhihuan"},{"family":"Wang","given":"Zifan"},{"family":"Xia","given":"Guang"},{"family":"Du","given":"Xueyun"},{"family":"Tian","given":"Hongfang"},{"family":"Yu","given":"Huijun"},{"family":"Chen","given":"Chuanzhong"}],"issued":{"date-parts":[["2021",11,1]]}}}],"schema":"https://github.com/citation-style-language/schema/raw/master/csl-citation.json"} </w:instrText>
      </w:r>
      <w:r>
        <w:rPr>
          <w:rFonts w:eastAsiaTheme="minorEastAsia" w:cs="Times New Roman"/>
        </w:rPr>
        <w:fldChar w:fldCharType="separate"/>
      </w:r>
      <w:r>
        <w:rPr>
          <w:rFonts w:eastAsiaTheme="minorEastAsia" w:cs="Times New Roman"/>
        </w:rPr>
        <w:t>(Gong et al., 2021)</w:t>
      </w:r>
      <w:r>
        <w:rPr>
          <w:rFonts w:eastAsiaTheme="minorEastAsia" w:cs="Times New Roman"/>
        </w:rPr>
        <w:fldChar w:fldCharType="end"/>
      </w:r>
      <w:r>
        <w:rPr>
          <w:rFonts w:cs="Times New Roman"/>
        </w:rPr>
        <w:t xml:space="preserve">. </w:t>
      </w:r>
      <w:r>
        <w:rPr>
          <w:rFonts w:eastAsia="楷体"/>
        </w:rPr>
        <w:t>Compared</w:t>
      </w:r>
      <w:r>
        <w:rPr>
          <w:rFonts w:eastAsia="楷体" w:hint="eastAsia"/>
        </w:rPr>
        <w:t xml:space="preserve"> with</w:t>
      </w:r>
      <w:r>
        <w:rPr>
          <w:rFonts w:eastAsia="楷体"/>
        </w:rPr>
        <w:t xml:space="preserve"> traditional subtractive manufacturing methods such as drilling, electrical discharge machining, </w:t>
      </w:r>
      <w:r>
        <w:rPr>
          <w:rFonts w:eastAsia="楷体" w:hint="eastAsia"/>
        </w:rPr>
        <w:t xml:space="preserve">and </w:t>
      </w:r>
      <w:r>
        <w:rPr>
          <w:rFonts w:eastAsia="楷体"/>
        </w:rPr>
        <w:t xml:space="preserve">milling, </w:t>
      </w:r>
      <w:r>
        <w:rPr>
          <w:rFonts w:cs="Times New Roman"/>
        </w:rPr>
        <w:t>AM</w:t>
      </w:r>
      <w:r>
        <w:rPr>
          <w:rFonts w:eastAsia="楷体"/>
        </w:rPr>
        <w:t xml:space="preserve"> offers near-perfect design freedom and fabricate</w:t>
      </w:r>
      <w:r>
        <w:rPr>
          <w:rFonts w:eastAsia="楷体" w:hint="eastAsia"/>
        </w:rPr>
        <w:t>s</w:t>
      </w:r>
      <w:r>
        <w:rPr>
          <w:rFonts w:eastAsia="楷体"/>
        </w:rPr>
        <w:t xml:space="preserve"> structures with customized properties for part</w:t>
      </w:r>
      <w:r>
        <w:rPr>
          <w:rFonts w:eastAsia="楷体" w:hint="eastAsia"/>
        </w:rPr>
        <w:t xml:space="preserve">s </w:t>
      </w:r>
      <w:r>
        <w:rPr>
          <w:rFonts w:eastAsia="楷体"/>
        </w:rPr>
        <w:fldChar w:fldCharType="begin"/>
      </w:r>
      <w:r w:rsidR="00B1392E">
        <w:rPr>
          <w:rFonts w:eastAsia="楷体"/>
        </w:rPr>
        <w:instrText xml:space="preserve"> ADDIN ZOTERO_ITEM CSL_CITATION {"citationID":"WIojBKwm","properties":{"formattedCitation":"(Bandyopadhyay et al., 2020)","plainCitation":"(Bandyopadhyay et al., 2020)","noteIndex":0},"citationItems":[{"id":"0LtU4N16/lfnpJ3T1","uris":["http://zotero.org/users/10516151/items/YJQTIMHJ"],"itemData":{"id":799,"type":"article-journal","abstract":"Additive manufacturing (AM) or 3D printing has revolutionized the modern metal manufacturing industry. AM technology allows for fabrication of highly customized 3D objects where both shape and composition can be tailored. Compared to traditional methods, metal AM technology has advantages in saving time and cost. Recent developments in metal AM systems include upgrades in energy source and part resolution, which leads</w:instrText>
      </w:r>
      <w:r w:rsidR="00B1392E">
        <w:rPr>
          <w:rFonts w:eastAsia="楷体" w:hint="eastAsia"/>
        </w:rPr>
        <w:instrText xml:space="preserve"> to better part quality and improved reliability. This brief review article summarizes recent developments in metal AM technologies as well as the current challenges and future trends.","collection-title":"Materials Engineering </w:instrText>
      </w:r>
      <w:r w:rsidR="00B1392E">
        <w:rPr>
          <w:rFonts w:eastAsia="楷体" w:hint="eastAsia"/>
        </w:rPr>
        <w:instrText>●</w:instrText>
      </w:r>
      <w:r w:rsidR="00B1392E">
        <w:rPr>
          <w:rFonts w:eastAsia="楷体" w:hint="eastAsia"/>
        </w:rPr>
        <w:instrText xml:space="preserve"> Separations Engineering",</w:instrText>
      </w:r>
      <w:r w:rsidR="00B1392E">
        <w:rPr>
          <w:rFonts w:eastAsia="楷体"/>
        </w:rPr>
        <w:instrText xml:space="preserve">"container-title":"Current Opinion in Chemical Engineering","DOI":"10.1016/j.coche.2020.03.001","ISSN":"2211-3398","journalAbbreviation":"Current Opinion in Chemical Engineering","page":"96-104","source":"ScienceDirect","title":"Recent developments in metal additive manufacturing","volume":"28","author":[{"family":"Bandyopadhyay","given":"Amit"},{"family":"Zhang","given":"Yanning"},{"family":"Bose","given":"Susmita"}],"issued":{"date-parts":[["2020",6,1]]}}}],"schema":"https://github.com/citation-style-language/schema/raw/master/csl-citation.json"} </w:instrText>
      </w:r>
      <w:r>
        <w:rPr>
          <w:rFonts w:eastAsia="楷体"/>
        </w:rPr>
        <w:fldChar w:fldCharType="separate"/>
      </w:r>
      <w:r>
        <w:rPr>
          <w:rFonts w:eastAsia="楷体" w:cs="Times New Roman"/>
        </w:rPr>
        <w:t>(Bandyopadhyay et al., 2020)</w:t>
      </w:r>
      <w:r>
        <w:rPr>
          <w:rFonts w:eastAsia="楷体"/>
        </w:rPr>
        <w:fldChar w:fldCharType="end"/>
      </w:r>
      <w:r>
        <w:rPr>
          <w:rFonts w:eastAsia="楷体" w:hint="eastAsia"/>
        </w:rPr>
        <w:t xml:space="preserve">. </w:t>
      </w:r>
      <w:r>
        <w:rPr>
          <w:rFonts w:eastAsia="楷体"/>
        </w:rPr>
        <w:t>However,</w:t>
      </w:r>
      <w:r>
        <w:rPr>
          <w:rFonts w:eastAsia="楷体" w:hint="eastAsia"/>
        </w:rPr>
        <w:t xml:space="preserve"> </w:t>
      </w:r>
      <w:r>
        <w:rPr>
          <w:rFonts w:eastAsia="楷体"/>
        </w:rPr>
        <w:t>its large-scale industrial application is still constrained by factors such as low</w:t>
      </w:r>
      <w:r>
        <w:rPr>
          <w:rFonts w:eastAsia="楷体" w:hint="eastAsia"/>
        </w:rPr>
        <w:t xml:space="preserve"> production</w:t>
      </w:r>
      <w:r>
        <w:rPr>
          <w:rFonts w:eastAsia="楷体"/>
        </w:rPr>
        <w:t xml:space="preserve"> efficiency, high energy consumption, and high costs. From a process perspective, the layer-by-layer melting, solidification, and stacking in AM </w:t>
      </w:r>
      <w:r>
        <w:rPr>
          <w:rFonts w:eastAsia="楷体" w:hint="eastAsia"/>
        </w:rPr>
        <w:t>lead to</w:t>
      </w:r>
      <w:r>
        <w:rPr>
          <w:rFonts w:eastAsia="楷体"/>
        </w:rPr>
        <w:t xml:space="preserve"> low manufacturing efficiency</w:t>
      </w:r>
      <w:r>
        <w:rPr>
          <w:rFonts w:eastAsia="楷体" w:hint="eastAsia"/>
        </w:rPr>
        <w:t xml:space="preserve">. </w:t>
      </w:r>
      <w:r>
        <w:rPr>
          <w:rFonts w:eastAsia="楷体"/>
        </w:rPr>
        <w:t xml:space="preserve">For instance, using AM to manufacture a central flange strip takes approximately one month, which is more than twice the manufacturing cycle of traditional technology </w:t>
      </w:r>
      <w:r>
        <w:rPr>
          <w:rFonts w:eastAsia="楷体"/>
        </w:rPr>
        <w:fldChar w:fldCharType="begin"/>
      </w:r>
      <w:r w:rsidR="00B1392E">
        <w:rPr>
          <w:rFonts w:eastAsia="楷体"/>
        </w:rPr>
        <w:instrText xml:space="preserve"> ADDIN ZOTERO_ITEM CSL_CITATION {"citationID":"7g8KXvP4","properties":{"formattedCitation":"(Gao et al., 2022)","plainCitation":"(Gao et al., 2022)","noteIndex":0},"citationItems":[{"id":"0LtU4N16/Q9zuDaQy","uris":["http://zotero.org/users/10516151/items/VLZ5MGX6"],"itemData":{"id":793,"type":"article-journal","abstract":"Additive manufacturing (AM) is a novel manufacturing technology that can create highly customized products with more complex geometries than traditional techniques. Despite its significant advantages, including the freedom of design, mass customization, and ability to produce complex structures, AM consumes a large amount of energy and incurs high costs. In addition, AM suffers from long production cycles and low production efficiency in the large-scale manufacturing of metal structures. This study offers a review of the existing literature focused on metal AM technology. To avoid the shortcomings of AM and highlight its benefits, which are widely used for manufacturing in combination with casting. The current combination application of AM and casting is reviewed to provide solutions to the problem of manufacturing large metal components from the perspective of the use of different AM technology and quality control in casting. However, such integration is insufficient for producing large castings with complex shapes, structures, or multiple features. Therefore, a novel method for integrating AM into casting to enable the manufacture of large scale metal parts with complex shapes is introduced as a topic for possible future research. This method divides complex castings with multiple features into an AM processing part and the casting substrate. The complex features were processed by AM on the fabricated casting substrate. This study provides a review of the application of AM into casting and presents a novel idea for the integration application of AM and other processes. This promising method has significant value for future study.","container-title":"International Journal of Precision Engineering and Manufacturing-Green Technology","DOI":"10.1007/s40684-021-00323-w","ISSN":"2198-0810","issue":"1","journalAbbreviation":"Int. J. of Precis. Eng. and Manuf.-Green Tech.","language":"en","page":"305-322","source":"Springer Link","title":"Integration of Additive Manufacturing in Casting: Advances, Challenges, and Prospects","title-short":"Integration of Additive Manufacturing in Casting","volume":"9","author":[{"family":"Gao","given":"Mengdi"},{"family":"Li","given":"Lei"},{"family":"Wang","given":"Qingyang"},{"family":"Ma","given":"Zhilin"},{"family":"Li","given":"Xinyu"},{"family":"Liu","given":"Zhifeng"}],"issued":{"date-parts":[["2022",1,1]]}}}],"schema":"https://github.com/citation-style-language/schema/raw/master/csl-citation.json"} </w:instrText>
      </w:r>
      <w:r>
        <w:rPr>
          <w:rFonts w:eastAsia="楷体"/>
        </w:rPr>
        <w:fldChar w:fldCharType="separate"/>
      </w:r>
      <w:r>
        <w:rPr>
          <w:rFonts w:eastAsia="楷体" w:cs="Times New Roman"/>
        </w:rPr>
        <w:t>(Gao et al., 2022)</w:t>
      </w:r>
      <w:r>
        <w:rPr>
          <w:rFonts w:eastAsia="楷体"/>
        </w:rPr>
        <w:fldChar w:fldCharType="end"/>
      </w:r>
      <w:r>
        <w:rPr>
          <w:rFonts w:eastAsia="楷体"/>
        </w:rPr>
        <w:t>. Due to the use of high-energy beams (</w:t>
      </w:r>
      <w:r>
        <w:rPr>
          <w:rFonts w:eastAsia="楷体" w:hint="eastAsia"/>
        </w:rPr>
        <w:t xml:space="preserve">e.g., </w:t>
      </w:r>
      <w:r>
        <w:rPr>
          <w:rFonts w:eastAsia="楷体"/>
        </w:rPr>
        <w:t xml:space="preserve">laser, electron beams, and plasma), the specific energy consumption (SEC) of </w:t>
      </w:r>
      <w:r>
        <w:rPr>
          <w:rFonts w:eastAsia="楷体" w:hint="eastAsia"/>
        </w:rPr>
        <w:t xml:space="preserve">the covered </w:t>
      </w:r>
      <w:r>
        <w:rPr>
          <w:rFonts w:eastAsia="楷体"/>
        </w:rPr>
        <w:t xml:space="preserve">AM </w:t>
      </w:r>
      <w:r>
        <w:rPr>
          <w:rFonts w:eastAsia="楷体" w:hint="eastAsia"/>
        </w:rPr>
        <w:t xml:space="preserve">unit </w:t>
      </w:r>
      <w:r>
        <w:rPr>
          <w:rFonts w:eastAsia="楷体"/>
        </w:rPr>
        <w:t xml:space="preserve">processes is 1 to 2 orders of magnitude higher compared to </w:t>
      </w:r>
      <w:r>
        <w:rPr>
          <w:rFonts w:eastAsia="楷体" w:hint="eastAsia"/>
        </w:rPr>
        <w:t>conventional</w:t>
      </w:r>
      <w:r>
        <w:rPr>
          <w:rFonts w:eastAsia="楷体"/>
        </w:rPr>
        <w:t xml:space="preserve"> machining </w:t>
      </w:r>
      <w:r>
        <w:rPr>
          <w:rFonts w:eastAsia="楷体" w:hint="eastAsia"/>
        </w:rPr>
        <w:t>or</w:t>
      </w:r>
      <w:r>
        <w:rPr>
          <w:rFonts w:eastAsia="楷体"/>
        </w:rPr>
        <w:t xml:space="preserve"> injection molding</w:t>
      </w:r>
      <w:r>
        <w:rPr>
          <w:rFonts w:eastAsia="楷体" w:hint="eastAsia"/>
        </w:rPr>
        <w:t xml:space="preserve"> processes </w:t>
      </w:r>
      <w:r>
        <w:rPr>
          <w:rFonts w:eastAsia="楷体"/>
        </w:rPr>
        <w:fldChar w:fldCharType="begin"/>
      </w:r>
      <w:r w:rsidR="00B1392E">
        <w:rPr>
          <w:rFonts w:eastAsia="楷体"/>
        </w:rPr>
        <w:instrText xml:space="preserve"> ADDIN ZOTERO_ITEM CSL_CITATION {"citationID":"R0hy87NL","properties":{"formattedCitation":"(Elduque et al., 2015)","plainCitation":"(Elduque et al., 2015)","noteIndex":0},"citationItems":[{"id":"0LtU4N16/3rtz3Q4p","uris":["http://zotero.org/users/10516151/items/S4JP3TNW"],"itemData":{"id":779,"type":"article-journal","abstract":"This paper studies the environmental impact of the injection molding process by carrying out a life cycle assessment. A review of how EcoInvent's Life Cycle Inventory database characterizes this process has been conducted, and a new methodology based on that analysis has been carried out. Aspects such as the infrastructure of the factory or waste treatment are part of the environmental impact of the injection molding process, but the most significant factor is electricity consumption; therefore, electricity consumption measurements of the process have been performed. This environmental analysis has been applied to the processing of several parts made of high-density polyethylene, which have been characterized by measuring the electricity consumption. As a consequence of this work, it has been proven that electricity consumption can be used as an injection molding machine selection criteria, from an environmental standpoint, as it produces the highest environmental burden of the process.","container-title":"Journal of Cleaner Production","DOI":"10.1016/j.jclepro.2015.07.119","ISSN":"0959-6526","journalAbbreviation":"Journal of Cleaner Production","page":"80-89","source":"ScienceDirect","title":"Environmental impact analysis of the injection molding process: analysis of the processing of high-density polyethylene parts","title-short":"Environmental impact analysis of the injection molding process","volume":"108","author":[{"family":"Elduque","given":"Ana"},{"family":"Elduque","given":"Daniel"},{"family":"Javierre","given":"Carlos"},{"family":"Fernández","given":"Ángel"},{"family":"Santolaria","given":"Jorge"}],"issued":{"date-parts":[["2015",12,1]]}}}],"schema":"https://github.com/citation-style-language/schema/raw/master/csl-citation.json"} </w:instrText>
      </w:r>
      <w:r>
        <w:rPr>
          <w:rFonts w:eastAsia="楷体"/>
        </w:rPr>
        <w:fldChar w:fldCharType="separate"/>
      </w:r>
      <w:r>
        <w:rPr>
          <w:rFonts w:eastAsia="楷体" w:cs="Times New Roman"/>
        </w:rPr>
        <w:t>(Elduque et al., 2015)</w:t>
      </w:r>
      <w:r>
        <w:rPr>
          <w:rFonts w:eastAsia="楷体"/>
        </w:rPr>
        <w:fldChar w:fldCharType="end"/>
      </w:r>
      <w:r>
        <w:rPr>
          <w:rFonts w:eastAsia="楷体"/>
        </w:rPr>
        <w:t>. Additionally,</w:t>
      </w:r>
      <w:r>
        <w:rPr>
          <w:rFonts w:eastAsia="楷体" w:hint="eastAsia"/>
        </w:rPr>
        <w:t xml:space="preserve"> AM has higher energy cost</w:t>
      </w:r>
      <w:r>
        <w:rPr>
          <w:rFonts w:eastAsia="楷体"/>
        </w:rPr>
        <w:t xml:space="preserve"> </w:t>
      </w:r>
      <w:r>
        <w:rPr>
          <w:rFonts w:eastAsia="楷体"/>
        </w:rPr>
        <w:fldChar w:fldCharType="begin"/>
      </w:r>
      <w:r w:rsidR="00B1392E">
        <w:rPr>
          <w:rFonts w:eastAsia="楷体"/>
        </w:rPr>
        <w:instrText xml:space="preserve"> ADDIN ZOTERO_ITEM CSL_CITATION {"citationID":"ljQbQkTO","properties":{"formattedCitation":"(Balogun et al., 2015)","plainCitation":"(Balogun et al., 2015)","noteIndex":0},"citationItems":[{"id":"0LtU4N16/EVZtoeZd","uris":["http://zotero.org/users/10516151/items/A8KMS85A"],"itemData":{"id":734,"type":"article-journal","abstract":"It is envisaged and expected that professional engineers, process and product developers plays an active role in the sustainable development of manufacturing activities to overcome the global challenges of depletion of natural resources, environmental pollution and damage to the ecosystems. This however calls for the necessity of the industry to adapt and improve on the various manufacturing processes employed for their products not only to keep up with global competition by reducing its variable costs, but also for the sustainable manufacture of their products. Rapid prototyping is one of the new 3D and additive manufacturing technology available globally. This technology has been viewed as a sustainable technology since it optimises electrical energy demand and promotes zero waste technology. This overstretched hypothesis need to be tested. This work evaluate the direct electrical energy demand in fused deposition modelling FDM machine using the Stratasys Dimension SST FDM as a case study and as a panacea to understudy the electrical energy requirement and carbon footprint for rapid prototyping.","container-title":"Energy consumption and carbon footprint analysis of Fused Deposition Modelling: A case study of RP Stratasys Dimension SST FDM.","ISSN":"2229-5518","issue":"8","language":"en","note":"number: 8\npublisher: International Journal of Scientific &amp; Engineering Research","page":"1-6","source":"eprints.abuad.edu.ng","title":"Energy consumption and carbon footprint analysis of Fused Deposition Modelling: A case study of RP Stratasys Dimension SST FDM.","title-short":"Energy consumption and carbon footprint analysis of Fused Deposition Modelling","volume":"6","author":[{"family":"Balogun","given":"Vincent A."},{"family":"Kirkwood","given":"Neil"},{"family":"Mativenga","given":"Paul T."}],"issued":{"date-parts":[["2015",8]]}}}],"schema":"https://github.com/citation-style-language/schema/raw/master/csl-citation.json"} </w:instrText>
      </w:r>
      <w:r>
        <w:rPr>
          <w:rFonts w:eastAsia="楷体"/>
        </w:rPr>
        <w:fldChar w:fldCharType="separate"/>
      </w:r>
      <w:r>
        <w:rPr>
          <w:rFonts w:eastAsia="楷体" w:cs="Times New Roman"/>
        </w:rPr>
        <w:t>(Balogun et al., 2015)</w:t>
      </w:r>
      <w:r>
        <w:rPr>
          <w:rFonts w:eastAsia="楷体"/>
        </w:rPr>
        <w:fldChar w:fldCharType="end"/>
      </w:r>
      <w:r>
        <w:rPr>
          <w:rFonts w:eastAsia="楷体" w:hint="eastAsia"/>
        </w:rPr>
        <w:t xml:space="preserve"> </w:t>
      </w:r>
      <w:r>
        <w:rPr>
          <w:rFonts w:eastAsia="楷体"/>
        </w:rPr>
        <w:t>and</w:t>
      </w:r>
      <w:r>
        <w:rPr>
          <w:rFonts w:eastAsia="楷体" w:hint="eastAsia"/>
        </w:rPr>
        <w:t xml:space="preserve"> </w:t>
      </w:r>
      <w:r>
        <w:rPr>
          <w:rFonts w:eastAsia="楷体"/>
        </w:rPr>
        <w:t>consumes approximately 3 GJ more energy than CNC milling in the production of the insert</w:t>
      </w:r>
      <w:r>
        <w:rPr>
          <w:rFonts w:eastAsia="楷体" w:hint="eastAsia"/>
        </w:rPr>
        <w:t xml:space="preserve"> </w:t>
      </w:r>
      <w:r>
        <w:rPr>
          <w:rFonts w:eastAsia="楷体"/>
        </w:rPr>
        <w:fldChar w:fldCharType="begin"/>
      </w:r>
      <w:r w:rsidR="00B1392E">
        <w:rPr>
          <w:rFonts w:eastAsia="楷体"/>
        </w:rPr>
        <w:instrText xml:space="preserve"> ADDIN ZOTERO_ITEM CSL_CITATION {"citationID":"1zTyDrDZ","properties":{"formattedCitation":"(Morrow et al., 2007)","plainCitation":"(Morrow et al., 2007)","noteIndex":0},"citationItems":[{"id":"0LtU4N16/0vAMfLAC","uris":["http://zotero.org/users/10516151/items/275CX49B"],"itemData":{"id":806,"type":"article-journal","abstract":"Solid Freeform Fabrication (SFF) technologies such as Direct Metal Deposition (DMD) have made it possible to eliminate environmentally polluting supply chain activities in the tooling industry and to repair and remanufacture valuable tools and dies. In this article, we investigate three case studies to reveal the extent to which DMD-based manufacturing of molds and dies can currently achieve reduced environmental emissions and energy consumption relative to conventional manufacturing pathways. It is shown that DMD's greatest opportunity to reduce the environmental impact of tool and die manufacturing will come from its ability to enable remanufacturing. Laser-based remanufacturing of tooling is shown to reduce cost and environmental impact simultaneously, especially as the scale of the tool increases.","container-title":"Journal of Cleaner Production","DOI":"10.1016/j.jclepro.2005.11.030","ISSN":"0959-6526","issue":"10","journalAbbreviation":"Journal of Cleaner Production","page":"932-943","source":"ScienceDirect","title":"Environmental aspects of laser-based and conventional tool and die manufacturing","volume":"15","author":[{"family":"Morrow","given":"W. R."},{"family":"Qi","given":"H."},{"family":"Kim","given":"I."},{"family":"Mazumder","given":"J."},{"family":"Skerlos","given":"S. J."}],"issued":{"date-parts":[["2007",1,1]]}}}],"schema":"https://github.com/citation-style-language/schema/raw/master/csl-citation.json"} </w:instrText>
      </w:r>
      <w:r>
        <w:rPr>
          <w:rFonts w:eastAsia="楷体"/>
        </w:rPr>
        <w:fldChar w:fldCharType="separate"/>
      </w:r>
      <w:r>
        <w:rPr>
          <w:rFonts w:eastAsia="楷体" w:cs="Times New Roman"/>
        </w:rPr>
        <w:t>(Morrow et al., 2007)</w:t>
      </w:r>
      <w:r>
        <w:rPr>
          <w:rFonts w:eastAsia="楷体"/>
        </w:rPr>
        <w:fldChar w:fldCharType="end"/>
      </w:r>
      <w:r>
        <w:rPr>
          <w:rFonts w:eastAsia="楷体" w:hint="eastAsia"/>
        </w:rPr>
        <w:t>.</w:t>
      </w:r>
      <w:r>
        <w:rPr>
          <w:rFonts w:eastAsia="楷体" w:hint="eastAsia"/>
          <w:highlight w:val="yellow"/>
        </w:rPr>
        <w:t>【</w:t>
      </w:r>
      <w:r>
        <w:rPr>
          <w:rFonts w:eastAsia="楷体" w:hint="eastAsia"/>
          <w:highlight w:val="yellow"/>
        </w:rPr>
        <w:t>generates</w:t>
      </w:r>
      <w:r>
        <w:rPr>
          <w:rFonts w:eastAsia="楷体"/>
          <w:highlight w:val="yellow"/>
        </w:rPr>
        <w:t xml:space="preserve"> about three times more </w:t>
      </w:r>
      <w:r>
        <w:rPr>
          <w:rFonts w:eastAsia="楷体" w:hint="eastAsia"/>
          <w:highlight w:val="yellow"/>
        </w:rPr>
        <w:t xml:space="preserve">energy-induced </w:t>
      </w:r>
      <w:r>
        <w:rPr>
          <w:rFonts w:eastAsia="楷体"/>
          <w:highlight w:val="yellow"/>
        </w:rPr>
        <w:t>CO</w:t>
      </w:r>
      <w:r>
        <w:rPr>
          <w:rFonts w:eastAsia="楷体"/>
          <w:highlight w:val="yellow"/>
          <w:vertAlign w:val="subscript"/>
        </w:rPr>
        <w:t>2</w:t>
      </w:r>
      <w:r>
        <w:rPr>
          <w:rFonts w:eastAsia="楷体"/>
          <w:highlight w:val="yellow"/>
        </w:rPr>
        <w:t xml:space="preserve"> emissions per part</w:t>
      </w:r>
      <w:r>
        <w:rPr>
          <w:rFonts w:eastAsia="楷体" w:hint="eastAsia"/>
          <w:highlight w:val="yellow"/>
        </w:rPr>
        <w:t xml:space="preserve"> compared with</w:t>
      </w:r>
      <w:r>
        <w:rPr>
          <w:rFonts w:eastAsia="楷体"/>
          <w:highlight w:val="yellow"/>
        </w:rPr>
        <w:t xml:space="preserve"> traditional </w:t>
      </w:r>
      <w:r>
        <w:rPr>
          <w:rFonts w:eastAsia="楷体" w:hint="eastAsia"/>
          <w:highlight w:val="yellow"/>
        </w:rPr>
        <w:t>subtractive</w:t>
      </w:r>
      <w:r>
        <w:rPr>
          <w:rFonts w:eastAsia="楷体"/>
          <w:highlight w:val="yellow"/>
        </w:rPr>
        <w:t xml:space="preserve"> processes</w:t>
      </w:r>
      <w:r>
        <w:rPr>
          <w:rFonts w:eastAsia="楷体" w:hint="eastAsia"/>
        </w:rPr>
        <w:t xml:space="preserve"> </w:t>
      </w:r>
      <w:r>
        <w:rPr>
          <w:rFonts w:eastAsia="楷体"/>
        </w:rPr>
        <w:fldChar w:fldCharType="begin"/>
      </w:r>
      <w:r w:rsidR="00B1392E">
        <w:rPr>
          <w:rFonts w:eastAsia="楷体"/>
        </w:rPr>
        <w:instrText xml:space="preserve"> ADDIN ZOTERO_ITEM CSL_CITATION {"citationID":"pMsA9pRA","properties":{"formattedCitation":"(Baumers et al., 2011)","plainCitation":"(Baumers et al., 2011)","noteIndex":0},"citationItems":[{"id":"0LtU4N16/36l2ui6L","uris":["http://zotero.org/users/1051615</w:instrText>
      </w:r>
      <w:r w:rsidR="00B1392E">
        <w:rPr>
          <w:rFonts w:eastAsia="楷体" w:hint="eastAsia"/>
        </w:rPr>
        <w:instrText>1/items/IRBN58G3"],"itemData":{"id":732,"type":"article-journal","abstract":"</w:instrText>
      </w:r>
      <w:r w:rsidR="00B1392E">
        <w:rPr>
          <w:rFonts w:eastAsia="楷体" w:hint="eastAsia"/>
        </w:rPr>
        <w:instrText>抽象术语增材制造</w:instrText>
      </w:r>
      <w:r w:rsidR="00B1392E">
        <w:rPr>
          <w:rFonts w:eastAsia="楷体" w:hint="eastAsia"/>
        </w:rPr>
        <w:instrText xml:space="preserve"> </w:instrText>
      </w:r>
      <w:r w:rsidR="00B1392E">
        <w:rPr>
          <w:rFonts w:eastAsia="楷体" w:hint="eastAsia"/>
        </w:rPr>
        <w:instrText>（</w:instrText>
      </w:r>
      <w:r w:rsidR="00B1392E">
        <w:rPr>
          <w:rFonts w:eastAsia="楷体" w:hint="eastAsia"/>
        </w:rPr>
        <w:instrText>AM</w:instrText>
      </w:r>
      <w:r w:rsidR="00B1392E">
        <w:rPr>
          <w:rFonts w:eastAsia="楷体" w:hint="eastAsia"/>
        </w:rPr>
        <w:instrText>）</w:instrText>
      </w:r>
      <w:r w:rsidR="00B1392E">
        <w:rPr>
          <w:rFonts w:eastAsia="楷体" w:hint="eastAsia"/>
        </w:rPr>
        <w:instrText xml:space="preserve"> </w:instrText>
      </w:r>
      <w:r w:rsidR="00B1392E">
        <w:rPr>
          <w:rFonts w:eastAsia="楷体" w:hint="eastAsia"/>
        </w:rPr>
        <w:instrText>描述了一系列生产技术，这些技术能够使用数字数据和原材料作为输入来逐层制造组件。最终用途部件生产中最常用的增材制造技术变体是激光烧结</w:instrText>
      </w:r>
      <w:r w:rsidR="00B1392E">
        <w:rPr>
          <w:rFonts w:eastAsia="楷体" w:hint="eastAsia"/>
        </w:rPr>
        <w:instrText xml:space="preserve"> </w:instrText>
      </w:r>
      <w:r w:rsidR="00B1392E">
        <w:rPr>
          <w:rFonts w:eastAsia="楷体" w:hint="eastAsia"/>
        </w:rPr>
        <w:instrText>（</w:instrText>
      </w:r>
      <w:r w:rsidR="00B1392E">
        <w:rPr>
          <w:rFonts w:eastAsia="楷体" w:hint="eastAsia"/>
        </w:rPr>
        <w:instrText>LS</w:instrText>
      </w:r>
      <w:r w:rsidR="00B1392E">
        <w:rPr>
          <w:rFonts w:eastAsia="楷体" w:hint="eastAsia"/>
        </w:rPr>
        <w:instrText>）。有人认为，有效利用能源输入是该技术的优势之一。本文对两个主要聚合物</w:instrText>
      </w:r>
      <w:r w:rsidR="00B1392E">
        <w:rPr>
          <w:rFonts w:eastAsia="楷体" w:hint="eastAsia"/>
        </w:rPr>
        <w:instrText xml:space="preserve"> LS </w:instrText>
      </w:r>
      <w:r w:rsidR="00B1392E">
        <w:rPr>
          <w:rFonts w:eastAsia="楷体" w:hint="eastAsia"/>
        </w:rPr>
        <w:instrText>平台的耗电量进行了比较评估：</w:instrText>
      </w:r>
      <w:r w:rsidR="00B1392E">
        <w:rPr>
          <w:rFonts w:eastAsia="楷体" w:hint="eastAsia"/>
        </w:rPr>
        <w:instrText xml:space="preserve">3D Systems </w:instrText>
      </w:r>
      <w:r w:rsidR="00B1392E">
        <w:rPr>
          <w:rFonts w:eastAsia="楷体" w:hint="eastAsia"/>
        </w:rPr>
        <w:instrText>的</w:instrText>
      </w:r>
      <w:r w:rsidR="00B1392E">
        <w:rPr>
          <w:rFonts w:eastAsia="楷体" w:hint="eastAsia"/>
        </w:rPr>
        <w:instrText xml:space="preserve"> Sinterstation HiQ + HS </w:instrText>
      </w:r>
      <w:r w:rsidR="00B1392E">
        <w:rPr>
          <w:rFonts w:eastAsia="楷体" w:hint="eastAsia"/>
        </w:rPr>
        <w:instrText>和</w:instrText>
      </w:r>
      <w:r w:rsidR="00B1392E">
        <w:rPr>
          <w:rFonts w:eastAsia="楷体" w:hint="eastAsia"/>
        </w:rPr>
        <w:instrText xml:space="preserve"> EOS GmbH </w:instrText>
      </w:r>
      <w:r w:rsidR="00B1392E">
        <w:rPr>
          <w:rFonts w:eastAsia="楷体" w:hint="eastAsia"/>
        </w:rPr>
        <w:instrText>的</w:instrText>
      </w:r>
      <w:r w:rsidR="00B1392E">
        <w:rPr>
          <w:rFonts w:eastAsia="楷体" w:hint="eastAsia"/>
        </w:rPr>
        <w:instrText xml:space="preserve"> EOSINT P 390</w:instrText>
      </w:r>
      <w:r w:rsidR="00B1392E">
        <w:rPr>
          <w:rFonts w:eastAsia="楷体" w:hint="eastAsia"/>
        </w:rPr>
        <w:instrText>。在两个平台上进行的功率监控实验期间，记录了由两个假肢部件组成的构建的能量输入。本文通过应用新颖的分类系统，为正在进行的</w:instrText>
      </w:r>
      <w:r w:rsidR="00B1392E">
        <w:rPr>
          <w:rFonts w:eastAsia="楷体" w:hint="eastAsia"/>
        </w:rPr>
        <w:instrText xml:space="preserve"> AM </w:instrText>
      </w:r>
      <w:r w:rsidR="00B1392E">
        <w:rPr>
          <w:rFonts w:eastAsia="楷体" w:hint="eastAsia"/>
        </w:rPr>
        <w:instrText>能耗研究注入了清晰度</w:instrText>
      </w:r>
      <w:r w:rsidR="00B1392E">
        <w:rPr>
          <w:rFonts w:eastAsia="楷体" w:hint="eastAsia"/>
        </w:rPr>
        <w:instrText>;</w:instrText>
      </w:r>
      <w:r w:rsidR="00B1392E">
        <w:rPr>
          <w:rFonts w:eastAsia="楷体" w:hint="eastAsia"/>
        </w:rPr>
        <w:instrText>有人认为，增材制造的能源消耗可以分为与工作相关、时间相关、几何相关和</w:instrText>
      </w:r>
      <w:r w:rsidR="00B1392E">
        <w:rPr>
          <w:rFonts w:eastAsia="楷体" w:hint="eastAsia"/>
        </w:rPr>
        <w:instrText xml:space="preserve"> Z </w:instrText>
      </w:r>
      <w:r w:rsidR="00B1392E">
        <w:rPr>
          <w:rFonts w:eastAsia="楷体" w:hint="eastAsia"/>
        </w:rPr>
        <w:instrText>高度相关能耗值。记录的平均实际功耗与针对类似平台报告的值一致。测得的能源消耗率高于其他地方报告的能源消耗率。研究还表明，纯粹的时间依赖性能源消耗是主要的能量消耗。此外，在先前文献的背景下对结果的介绍突出了</w:instrText>
      </w:r>
      <w:r w:rsidR="00B1392E">
        <w:rPr>
          <w:rFonts w:eastAsia="楷体" w:hint="eastAsia"/>
        </w:rPr>
        <w:instrText xml:space="preserve"> AM </w:instrText>
      </w:r>
      <w:r w:rsidR="00B1392E">
        <w:rPr>
          <w:rFonts w:eastAsia="楷体" w:hint="eastAsia"/>
        </w:rPr>
        <w:instrText>输入使用摘要指标所附带的注意事项。</w:instrText>
      </w:r>
      <w:r w:rsidR="00B1392E">
        <w:rPr>
          <w:rFonts w:eastAsia="楷体" w:hint="eastAsia"/>
        </w:rPr>
        <w:instrText>"</w:instrText>
      </w:r>
      <w:r w:rsidR="00B1392E">
        <w:rPr>
          <w:rFonts w:eastAsia="楷体"/>
        </w:rPr>
        <w:instrText xml:space="preserve">,"container-title":"Proceedings of the Institution of Mechanical Engineers, Part B: Journal of Engineering Manufacture","DOI":"10.1177/0954405411406044","ISSN":"0954-4054","issue":"12","language":"en","note":"publisher: IMECHE","page":"2228-2239","source":"SAGE Journals","title":"Sustainability of additive manufacturing: measuring the energy consumption of the laser sintering process","title-short":"Sustainability of additive manufacturing","volume":"225","author":[{"family":"Baumers","given":"M"},{"family":"Tuck","given":"C"},{"family":"Bourell","given":"D L"},{"family":"Sreenivasan","given":"R"},{"family":"Hague","given":"R"}],"issued":{"date-parts":[["2011",12,1]]}}}],"schema":"https://github.com/citation-style-language/schema/raw/master/csl-citation.json"} </w:instrText>
      </w:r>
      <w:r>
        <w:rPr>
          <w:rFonts w:eastAsia="楷体"/>
        </w:rPr>
        <w:fldChar w:fldCharType="separate"/>
      </w:r>
      <w:r>
        <w:rPr>
          <w:rFonts w:eastAsia="楷体" w:cs="Times New Roman"/>
        </w:rPr>
        <w:t>(Baumers et al., 2011)</w:t>
      </w:r>
      <w:r>
        <w:rPr>
          <w:rFonts w:eastAsia="楷体"/>
        </w:rPr>
        <w:fldChar w:fldCharType="end"/>
      </w:r>
      <w:r>
        <w:rPr>
          <w:rFonts w:eastAsia="楷体"/>
        </w:rPr>
        <w:t>.</w:t>
      </w:r>
      <w:r>
        <w:rPr>
          <w:rFonts w:eastAsia="楷体" w:hint="eastAsia"/>
        </w:rPr>
        <w:t>】</w:t>
      </w:r>
      <w:r>
        <w:rPr>
          <w:rFonts w:eastAsia="楷体"/>
        </w:rPr>
        <w:t xml:space="preserve"> Therefore, a trade-off between efficiency, carbon emissions, and </w:t>
      </w:r>
      <w:r>
        <w:rPr>
          <w:rFonts w:eastAsia="楷体" w:hint="eastAsia"/>
        </w:rPr>
        <w:t xml:space="preserve">economic </w:t>
      </w:r>
      <w:r>
        <w:rPr>
          <w:rFonts w:eastAsia="楷体"/>
        </w:rPr>
        <w:t xml:space="preserve">cost </w:t>
      </w:r>
      <w:r>
        <w:rPr>
          <w:rFonts w:eastAsia="楷体" w:hint="eastAsia"/>
        </w:rPr>
        <w:t xml:space="preserve">is urgent to realize a </w:t>
      </w:r>
      <w:r>
        <w:rPr>
          <w:rFonts w:eastAsia="楷体"/>
        </w:rPr>
        <w:t>sustainable</w:t>
      </w:r>
      <w:r>
        <w:rPr>
          <w:rFonts w:eastAsia="楷体" w:hint="eastAsia"/>
        </w:rPr>
        <w:t xml:space="preserve"> next-generation AM technology.</w:t>
      </w:r>
    </w:p>
    <w:p w14:paraId="372F6EEB" w14:textId="4B2C5885" w:rsidR="002B786E" w:rsidRDefault="002B786E">
      <w:pPr>
        <w:autoSpaceDE w:val="0"/>
        <w:autoSpaceDN w:val="0"/>
        <w:adjustRightInd w:val="0"/>
        <w:ind w:firstLine="480"/>
        <w:rPr>
          <w:rFonts w:eastAsia="楷体"/>
        </w:rPr>
      </w:pPr>
      <w:commentRangeStart w:id="2"/>
      <w:ins w:id="3" w:author="3605188700@qq.com" w:date="2025-07-15T11:31:00Z" w16du:dateUtc="2025-07-15T03:31:00Z">
        <w:r w:rsidRPr="002B786E">
          <w:rPr>
            <w:rFonts w:eastAsia="楷体"/>
            <w:noProof/>
          </w:rPr>
          <w:drawing>
            <wp:inline distT="0" distB="0" distL="0" distR="0" wp14:anchorId="7F4CCE03" wp14:editId="2CE9E402">
              <wp:extent cx="6591300" cy="2286635"/>
              <wp:effectExtent l="0" t="0" r="0" b="0"/>
              <wp:docPr id="360749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9387" name=""/>
                      <pic:cNvPicPr/>
                    </pic:nvPicPr>
                    <pic:blipFill>
                      <a:blip r:embed="rId8"/>
                      <a:stretch>
                        <a:fillRect/>
                      </a:stretch>
                    </pic:blipFill>
                    <pic:spPr>
                      <a:xfrm>
                        <a:off x="0" y="0"/>
                        <a:ext cx="6591300" cy="2286635"/>
                      </a:xfrm>
                      <a:prstGeom prst="rect">
                        <a:avLst/>
                      </a:prstGeom>
                    </pic:spPr>
                  </pic:pic>
                </a:graphicData>
              </a:graphic>
            </wp:inline>
          </w:drawing>
        </w:r>
        <w:commentRangeEnd w:id="2"/>
        <w:r>
          <w:rPr>
            <w:rStyle w:val="af3"/>
          </w:rPr>
          <w:commentReference w:id="2"/>
        </w:r>
      </w:ins>
    </w:p>
    <w:p w14:paraId="1F813D01" w14:textId="79743191" w:rsidR="00261A27" w:rsidRDefault="00DA158B">
      <w:pPr>
        <w:ind w:firstLine="480"/>
        <w:rPr>
          <w:rFonts w:eastAsia="楷体"/>
        </w:rPr>
      </w:pPr>
      <w:r>
        <w:rPr>
          <w:rFonts w:eastAsia="楷体"/>
        </w:rPr>
        <w:t xml:space="preserve">Laser </w:t>
      </w:r>
      <w:r>
        <w:rPr>
          <w:rFonts w:eastAsia="楷体" w:hint="eastAsia"/>
        </w:rPr>
        <w:t>p</w:t>
      </w:r>
      <w:r>
        <w:rPr>
          <w:rFonts w:eastAsia="楷体"/>
        </w:rPr>
        <w:t xml:space="preserve">owder </w:t>
      </w:r>
      <w:r>
        <w:rPr>
          <w:rFonts w:eastAsia="楷体" w:hint="eastAsia"/>
        </w:rPr>
        <w:t>b</w:t>
      </w:r>
      <w:r>
        <w:rPr>
          <w:rFonts w:eastAsia="楷体"/>
        </w:rPr>
        <w:t xml:space="preserve">ed </w:t>
      </w:r>
      <w:r>
        <w:rPr>
          <w:rFonts w:eastAsia="楷体" w:hint="eastAsia"/>
        </w:rPr>
        <w:t>f</w:t>
      </w:r>
      <w:r>
        <w:rPr>
          <w:rFonts w:eastAsia="楷体"/>
        </w:rPr>
        <w:t xml:space="preserve">usion </w:t>
      </w:r>
      <w:r>
        <w:rPr>
          <w:rFonts w:eastAsia="楷体" w:hint="eastAsia"/>
        </w:rPr>
        <w:t>(</w:t>
      </w:r>
      <w:r>
        <w:rPr>
          <w:rFonts w:eastAsia="楷体"/>
        </w:rPr>
        <w:t>LPBF</w:t>
      </w:r>
      <w:r>
        <w:rPr>
          <w:rFonts w:eastAsia="楷体" w:hint="eastAsia"/>
        </w:rPr>
        <w:t>)</w:t>
      </w:r>
      <w:r>
        <w:rPr>
          <w:rFonts w:eastAsia="楷体"/>
        </w:rPr>
        <w:t xml:space="preserve"> is one of the AM processes that have revolutionized the manufacturing industry </w:t>
      </w:r>
      <w:r>
        <w:rPr>
          <w:rFonts w:eastAsia="楷体"/>
        </w:rPr>
        <w:fldChar w:fldCharType="begin"/>
      </w:r>
      <w:r w:rsidR="00B1392E">
        <w:rPr>
          <w:rFonts w:eastAsia="楷体"/>
        </w:rPr>
        <w:instrText xml:space="preserve"> ADDIN ZOTERO_ITEM CSL_CITATION {"citationID":"Jg7qdI67","properties":{"formattedCitation":"(Chowdhury et al., 2022)","plainCitation":"(Chowdhury et al., 2022)","noteIndex":0},"citationItems":[{"id":"0LtU4N16/oN9Um76o","uris":["http://zotero.org/users/10516151/items/9GUWTD6T"],"itemData":{"id":804,"type":"article-journal","abstract":"Additive Manufacturing (AM) has revolutionized the manufacturing industry in several directions. Laser powder bed fusion (LPBF), a powder bed fusion AM process, has been dramatically accepted in various industries due to its versatility with several materials, including alloys. This comprehensive review article primarily explains the basic principle of the LPBF process, scientific and technological progress of several inter-related parameters, feedstock materials, produced properties/defects, and insights of numerical modelling to virtually understand the process behavior. Specific attention has been given to selective laser-meted (LPBFed) properties, driven through the microstructure formations and, thereby, concerning defects. The scope of the post-processing techniques to refine microstructure has also been discussed in this review paper. It has been identified that the defects are vital in LPBF process and are primarily governed by the process parameters. Therefore, a wisely chosen, optimized set of parameters can play a crucial role in minimizing defects considerably. Finally, the numerical modeling discussed in this review paper will help the researchers understand the LPBF process.","container-title":"Journal of Materials Research and Technology","DOI":"10.1016/j.jmrt.2022.07.121","ISSN":"2238-7854","journalAbbreviation":"Journal of Materials Research and Technology","page":"2109-2172","source":"ScienceDirect","title":"Laser powder bed fusion: a state-of-the-art review of the technology, materials, properties &amp; defects, and numerical modelling","title-short":"Laser powder bed fusion","volume":"20","author":[{"family":"Chowdhury","given":"Sohini"},{"family":"Yadaiah","given":"N."},{"family":"Prakash","given":"Chander"},{"family":"Ramakrishna","given":"Seeram"},{"family":"Dixit","given":"Saurav"},{"family":"Gupta","given":"Lovi Raj"},{"family":"Buddhi","given":"Dharam"}],"issued":{"date-parts":[["2022",9,1]]}}}],"schema":"https://github.com/citation-style-language/schema/raw/master/csl-citation.json"} </w:instrText>
      </w:r>
      <w:r>
        <w:rPr>
          <w:rFonts w:eastAsia="楷体"/>
        </w:rPr>
        <w:fldChar w:fldCharType="separate"/>
      </w:r>
      <w:r>
        <w:rPr>
          <w:rFonts w:eastAsia="楷体" w:cs="Times New Roman"/>
        </w:rPr>
        <w:t>(Chowdhury et al., 2022)</w:t>
      </w:r>
      <w:r>
        <w:rPr>
          <w:rFonts w:eastAsia="楷体"/>
        </w:rPr>
        <w:fldChar w:fldCharType="end"/>
      </w:r>
      <w:r>
        <w:rPr>
          <w:rFonts w:eastAsia="楷体" w:hint="eastAsia"/>
        </w:rPr>
        <w:t>. I</w:t>
      </w:r>
      <w:r>
        <w:rPr>
          <w:rFonts w:eastAsia="楷体"/>
        </w:rPr>
        <w:t>mpact of production efficiency</w:t>
      </w:r>
      <w:r>
        <w:rPr>
          <w:rFonts w:eastAsia="楷体" w:hint="eastAsia"/>
        </w:rPr>
        <w:t xml:space="preserve"> </w:t>
      </w:r>
      <w:r>
        <w:rPr>
          <w:rFonts w:eastAsia="楷体"/>
        </w:rPr>
        <w:t>on sustainability</w:t>
      </w:r>
      <w:r>
        <w:rPr>
          <w:rFonts w:eastAsia="楷体" w:hint="eastAsia"/>
        </w:rPr>
        <w:t xml:space="preserve"> of LPBF</w:t>
      </w:r>
      <w:r>
        <w:rPr>
          <w:rFonts w:eastAsia="楷体"/>
        </w:rPr>
        <w:t xml:space="preserve"> must not be neglected</w:t>
      </w:r>
      <w:r>
        <w:rPr>
          <w:rFonts w:eastAsia="楷体" w:hint="eastAsia"/>
        </w:rPr>
        <w:t xml:space="preserve"> </w:t>
      </w:r>
      <w:r>
        <w:rPr>
          <w:rFonts w:eastAsia="楷体"/>
        </w:rPr>
        <w:fldChar w:fldCharType="begin"/>
      </w:r>
      <w:r w:rsidR="00B1392E">
        <w:rPr>
          <w:rFonts w:eastAsia="楷体"/>
        </w:rPr>
        <w:instrText xml:space="preserve"> ADDIN ZOTERO_ITEM CSL_CITATION {"citationID":"I6DsmoTQ","properties":{"formattedCitation":"(Gao et al., 2024)","plainCitation":"(Gao et al., 2024)","noteIndex":0},"citationItems":[{"id":"0LtU4N16/g8nEEHDk","uris":["http://zotero.org/users/10516151/items/EZJNTVUY"],"itemData":{"id":805,"type":"article-journal","abstract":"Additive manufacturing (AM) can be used to fabricate products with complex shapes that cannot be realized with traditional manufacturing. However, when manufacturing large metal components, AM is constrained by extended production cycles and reduced efficiency, leading to substantial resource usage and environmental impacts. To clarify the environmental impact and sustainability (EIS) of AM systems and improve their resource utilization and economic benefits, an emergy-based approach was proposed. Initially, the scope and boundary of the approach are defined, and the methodology and preparatory steps are detailed. Subsequently, emergy models for sustainability evaluation are established, including factors such as production time, quality, resource use, costs, and economic performance. A comprehensive evaluation is conducted to determine the relevant indices. The results of the evaluation of three distinct AM processes reveal that resource and energy utilization in AM systems contribute approximately 50% of the environmental impact. To mitigate the environmental impact of AM systems and improve their sustainability, reducing the energy consumption of AM systems is indicated as an effective strategy. Our method quantitatively evaluates the EIS of AM, providing a basis for informed decision-making to reduce environmental impact while enhancing production efficiency and economic benefits.","container-title":"Energy","DOI":"10.1016/j.energy.2023.130115","ISSN":"0360-5442","journalAbbreviation":"Energy","page":"130115","source":"ScienceDirect","title":"Emergy-based method for the sustainability assessment and improvement of additive manufacturing systems","volume":"290","author":[{"family":"Gao","given":"Mengdi"},{"family":"Liu","given":"Conghu"},{"family":"Li","given":"Lei"},{"family":"Li","given":"Qiang"},{"family":"Wang","given":"Qingyang"},{"family":"Liu","given":"Zhifeng"}],"issued":{"date-parts":[["2024",3,1]]}}}],"schema":"https://github.com/citation-style-language/schema/raw/master/csl-citation.json"} </w:instrText>
      </w:r>
      <w:r>
        <w:rPr>
          <w:rFonts w:eastAsia="楷体"/>
        </w:rPr>
        <w:fldChar w:fldCharType="separate"/>
      </w:r>
      <w:r>
        <w:rPr>
          <w:rFonts w:eastAsia="楷体" w:cs="Times New Roman"/>
        </w:rPr>
        <w:t>(Gao et al., 2024)</w:t>
      </w:r>
      <w:r>
        <w:rPr>
          <w:rFonts w:eastAsia="楷体"/>
        </w:rPr>
        <w:fldChar w:fldCharType="end"/>
      </w:r>
      <w:r>
        <w:rPr>
          <w:rFonts w:eastAsia="楷体"/>
        </w:rPr>
        <w:t xml:space="preserve">. Currently, </w:t>
      </w:r>
      <w:r>
        <w:rPr>
          <w:rFonts w:eastAsia="楷体" w:hint="eastAsia"/>
        </w:rPr>
        <w:t>f</w:t>
      </w:r>
      <w:r>
        <w:rPr>
          <w:rFonts w:eastAsia="楷体"/>
        </w:rPr>
        <w:t xml:space="preserve">or LPBF </w:t>
      </w:r>
      <w:r>
        <w:rPr>
          <w:rFonts w:eastAsia="楷体" w:hint="eastAsia"/>
        </w:rPr>
        <w:t>process</w:t>
      </w:r>
      <w:r>
        <w:rPr>
          <w:rFonts w:eastAsia="楷体"/>
        </w:rPr>
        <w:t xml:space="preserve">, the main strategies to enhance production efficiency include multi-laser simultaneous printing, increasing printing speed, and accelerating powder spreading rates. However, </w:t>
      </w:r>
      <w:r>
        <w:rPr>
          <w:rFonts w:eastAsia="楷体" w:hint="eastAsia"/>
        </w:rPr>
        <w:t>i</w:t>
      </w:r>
      <w:r>
        <w:rPr>
          <w:rFonts w:eastAsia="楷体"/>
        </w:rPr>
        <w:t xml:space="preserve">n the multi-laser LPBF process, </w:t>
      </w:r>
      <w:r>
        <w:rPr>
          <w:rFonts w:eastAsia="楷体" w:hint="eastAsia"/>
        </w:rPr>
        <w:t>t</w:t>
      </w:r>
      <w:r>
        <w:rPr>
          <w:rFonts w:eastAsia="楷体"/>
        </w:rPr>
        <w:t xml:space="preserve">he residual stress is significantly higher as the number of lasers increases </w:t>
      </w:r>
      <w:r>
        <w:rPr>
          <w:rFonts w:eastAsia="楷体"/>
        </w:rPr>
        <w:fldChar w:fldCharType="begin"/>
      </w:r>
      <w:r w:rsidR="00B1392E">
        <w:rPr>
          <w:rFonts w:eastAsia="楷体"/>
        </w:rPr>
        <w:instrText xml:space="preserve"> ADDIN ZOTERO_ITEM CSL_CITATION {"citationID":"3dhY9bBI","properties":{"formattedCitation":"(Zou et al., 2020)","plainCitation":"(Zou et al., 2020)","noteIndex":0},"citationItems":[{"id":"0LtU4N16/x5C6DZSl","uris":["http://zotero.org/users/10516151/items/67NX8EWF"],"itemData":{"id":737,"type":"article-journal","abstract":"The inevitably formed residual stress in the Selective Laser Melting (SLM) process leads to distortion, crack and even delamination of the workpiece. Single laser is commonly applied during SLM processing. However, its productivity is much lower than multiple lasers. In addition, the research of residual stress with multi-laser condition currently is limited in the open documents. In this paper, a three-dimensional (3D) thermo-mechanical model, with considerations of temperature dependent properties of Ti-6Al-4V, phase change and convective flow, is developed at first. Then, the numerical results of maximum temperature and dimensions of the molten pool are validated by available experimental data. Furthermore, a parametric study in regards to a series of scan strategies is investigated. According to the simulation results, the residual stress increases significantly when the laser number reaches four. The “two-zone technique” scan strategy decreases the equivalent residual stress by 10.6% compared to the successive scan strategy. With a shortening scan length, the residual stress first increases slightly, then decreases dramatically and attains the minimum when it is a quarter. Furthermore, for the multi-laser SLM process, carefully planning the scanning sequence and the sweeping direction to decrease heat concentration is beneficial in controlling the residual stress.","container-title":"Results in Physics","DOI":"10.1016/j.rinp.2020.103005","ISSN":"2211-3797","journalAbbreviation":"Results in Physics","page":"103005","source":"ScienceDirect","title":"Numerical analysis of the effect of the scan strategy on the residual stress in the multi-laser selective laser melting","volume":"16","author":[{"family":"Zou","given":"Sheng"},{"family":"Xiao","given":"Hanbin"},{"family":"Ye","given":"Fangping"},{"family":"Li","given":"Zongchen"},{"family":"Tang","given":"Wenzhi"},{"family":"Zhu","given":"Feng"},{"family":"Chen","given":"Chentong"},{"family":"Zhu","given":"Chao"}],"issued":{"date-parts":[["2020",3,1]]}}}],"schema":"https://github.com/citation-style-language/schema/raw/master/csl-citation.json"} </w:instrText>
      </w:r>
      <w:r>
        <w:rPr>
          <w:rFonts w:eastAsia="楷体"/>
        </w:rPr>
        <w:fldChar w:fldCharType="separate"/>
      </w:r>
      <w:r>
        <w:rPr>
          <w:rFonts w:eastAsia="楷体" w:cs="Times New Roman"/>
        </w:rPr>
        <w:t>(Zou et al., 2020)</w:t>
      </w:r>
      <w:r>
        <w:rPr>
          <w:rFonts w:eastAsia="楷体"/>
        </w:rPr>
        <w:fldChar w:fldCharType="end"/>
      </w:r>
      <w:r>
        <w:rPr>
          <w:rFonts w:eastAsia="楷体" w:hint="eastAsia"/>
        </w:rPr>
        <w:t>.</w:t>
      </w:r>
      <w:r>
        <w:rPr>
          <w:rFonts w:eastAsia="楷体"/>
        </w:rPr>
        <w:t xml:space="preserve"> </w:t>
      </w:r>
      <w:r>
        <w:rPr>
          <w:rFonts w:eastAsia="楷体" w:hint="eastAsia"/>
        </w:rPr>
        <w:t>F</w:t>
      </w:r>
      <w:r>
        <w:rPr>
          <w:rFonts w:eastAsia="楷体"/>
        </w:rPr>
        <w:t>aster print speeds may lead to defects and surface quality issues in the printed parts</w:t>
      </w:r>
      <w:r>
        <w:rPr>
          <w:rFonts w:eastAsia="楷体" w:hint="eastAsia"/>
        </w:rPr>
        <w:t xml:space="preserve"> </w:t>
      </w:r>
      <w:r>
        <w:rPr>
          <w:rFonts w:eastAsia="楷体"/>
        </w:rPr>
        <w:fldChar w:fldCharType="begin"/>
      </w:r>
      <w:r w:rsidR="00B1392E">
        <w:rPr>
          <w:rFonts w:eastAsia="楷体"/>
        </w:rPr>
        <w:instrText xml:space="preserve"> ADDIN ZOTERO_ITEM CSL_CITATION {"citationID":"hzTyo1KN","properties":{"formattedCitation":"(Zhai et al., 2023)","plainCitation":"(Zhai et al., 2023)","noteIndex":0},"citationItems":[{"id":"0LtU4N16/ThlREwFb","uris":["http://zotero.org/users/10516151/items/PJ6NS5F7"],"itemData":{"id":738,"type":"article-journal","abstract":"With the rapid evolution and application of 3D printing technology, production capacity can be easily expanded by increasing the number of 3D printing machines or implementing distributed production to meet customer demand. According to our best knowledge, no paper has been found to address the process stability and production efficiency of 3D printers used in mass production or distributed manufacturing. This paper takes the material extrusion (MEX) 3D printing process as an example, aiming to minimize the difference in the quality of parts fabricated by different printers or nozzles at a lower printing cost by selecting the appropriate process parameter settings. First, combine the latent variable Gaussian process (LVGP) model with the split-plot experimental design to investigate the mechanical properties and costs of printing parts in relation to critical process parameters. Second, under consideration of the in-process uncertainty, the interval number theory is used to measure the split-plot effect of the mechanical properties of printing parts. Finally, a multi-objective optimization model integrating the split-plot effect and printing cost is established to get the Pareto optimal solution. The grey relational analysis (GRA) is used to select the optimal compromise solutions from the Pareto solution sets. The results of the validation experiments show that a more efficient and stable printing process can be achieved under the optimal parameter settings obtained by the proposed approach. This study will provide theoretical references and technical support for the standardization and industrialization of 3D printing technology.","container-title":"Additive Manufacturing","DOI":"10.1016/j.addma.2023.103588","ISSN":"2214-8604","journalAbbreviation":"Additive Manufacturing","page":"103588","source":"ScienceDirect","title":"Robust optimization of 3D printing process parameters considering process stability and production efficiency","volume":"71","author":[{"family":"Zhai","given":"Cuihong"},{"family":"Wang","given":"Jianjun"},{"family":"(Paul) Tu","given":"Yiliu"},{"family":"Chang","given":"Gang"},{"family":"Ren","given":"Xiaolei"},{"family":"Ding","given":"Chunfeng"}],"issued":{"date-parts":[["2023",6,5]]}}}],"schema":"https://github.com/citation-style-language/schema/raw/master/csl-citation.json"} </w:instrText>
      </w:r>
      <w:r>
        <w:rPr>
          <w:rFonts w:eastAsia="楷体"/>
        </w:rPr>
        <w:fldChar w:fldCharType="separate"/>
      </w:r>
      <w:r>
        <w:rPr>
          <w:rFonts w:eastAsia="楷体" w:cs="Times New Roman"/>
        </w:rPr>
        <w:t>(Zhai et al., 2023)</w:t>
      </w:r>
      <w:r>
        <w:rPr>
          <w:rFonts w:eastAsia="楷体"/>
        </w:rPr>
        <w:fldChar w:fldCharType="end"/>
      </w:r>
      <w:r>
        <w:rPr>
          <w:rFonts w:eastAsia="楷体" w:hint="eastAsia"/>
        </w:rPr>
        <w:t>.</w:t>
      </w:r>
      <w:r>
        <w:rPr>
          <w:rFonts w:eastAsia="楷体"/>
        </w:rPr>
        <w:t xml:space="preserve"> High-speed powder spreading technology can result in increased height deviations in parts</w:t>
      </w:r>
      <w:r>
        <w:rPr>
          <w:rFonts w:eastAsia="楷体" w:hint="eastAsia"/>
        </w:rPr>
        <w:t xml:space="preserve"> and further</w:t>
      </w:r>
      <w:r>
        <w:rPr>
          <w:rFonts w:eastAsia="楷体"/>
        </w:rPr>
        <w:t xml:space="preserve"> reduces dimensional accuracy in the build direction</w:t>
      </w:r>
      <w:r>
        <w:rPr>
          <w:rFonts w:eastAsia="楷体" w:hint="eastAsia"/>
        </w:rPr>
        <w:t xml:space="preserve"> </w:t>
      </w:r>
      <w:r>
        <w:rPr>
          <w:rFonts w:eastAsia="楷体"/>
        </w:rPr>
        <w:fldChar w:fldCharType="begin"/>
      </w:r>
      <w:r w:rsidR="00B1392E">
        <w:rPr>
          <w:rFonts w:eastAsia="楷体"/>
        </w:rPr>
        <w:instrText xml:space="preserve"> ADDIN ZOTERO_ITEM CSL_CITATION {"citationID":"l9zwmRPE","properties":{"formattedCitation":"(Chen et al., 2022)","plainCitation":"(Chen et al., 2022)","noteIndex":0},"citationItems":[{"id":"0LtU4N16/3VdWIPvl","uris":["http://zotero.org/users/10516151/items/MPV2NKQJ"],"itemData":{"id":739,"type":"article-journal","abstract":"Although high-speed powder spreading can efficiently enhance the productivity of laser powder bed fusion (LPBF) additive manufacturing, it is rarely used because it is generally believed to be unfavourable for the part quality. However, there is no systematic investigation to confirm this “common sense”. In this work, a series of powder spreading and melting experiments are carried out to investigate the role of the spreading speed in LPBF. In the single-layer experiments, the high-speed powder spreading indeed reduces the packing density of the powder layer and seems unfavourable as expected. However, the multilayer LPBF processes of cubic samples with various high powder-spreading speeds are successful, and the samples possess even fewer defects and thus better mechanical properties particularly fatigue life, which is counterintuitive and has never been reported before. To understand the physical mechanisms, we fabricate staircase samples under different powder spreading speeds, revealing the layer-by-layer evolution of the powder bed and deposited dense region. It is found that regardless of the powder spreading speed, the actual powder layer thickness gradually increases due to the shrinkage during powder melting, but always reaches the steady state in </w:instrText>
      </w:r>
      <w:r w:rsidR="00B1392E">
        <w:rPr>
          <w:rFonts w:ascii="Cambria Math" w:eastAsia="楷体" w:hAnsi="Cambria Math" w:cs="Cambria Math"/>
        </w:rPr>
        <w:instrText>∼</w:instrText>
      </w:r>
      <w:r w:rsidR="00B1392E">
        <w:rPr>
          <w:rFonts w:eastAsia="楷体"/>
        </w:rPr>
        <w:instrText xml:space="preserve">10 layers, where the deposited dense layer thickness is equal to the nominal powder layer thickness, thereby achieving similar melting condition and quality. Furthermore, LPBF experiments with intended operational delays in the powder spreading procedure are conducted and prove our speculation that the slightly reduced pores and cracks in the samples fabricated with high-speed powder spreading are mainly attribute to the reduced cooling time between layers and consequently the higher temperature before next-layer melting as well as lower temperature gradients. The major drawback with the higher powder spreading speed is also discussed, which is the reduction of the dimensional accuracy of the fabricated sample along the building direction. This study provides unprecedented insight into the role of powder spreading speed in LPBF and corrects the inaccurate intuition that high-speed powder spreading is always unfavourable, which provides more potential solutions to enhance the productivity and part quality of LPBF.","container-title":"Acta Materialia","DOI":"10.1016/j.actamat.2022.117901","ISSN":"1359-6454","journalAbbreviation":"Acta Materialia","page":"117901","source":"ScienceDirect","title":"Is high-speed powder spreading really unfavourable for the part quality of laser powder bed fusion additive manufacturing?","volume":"231","author":[{"family":"Chen","given":"Hui"},{"family":"Cheng","given":"Tan"},{"family":"Li","given":"Zhongwei"},{"family":"Wei","given":"Qingsong"},{"family":"Yan","given":"Wentao"}],"issued":{"date-parts":[["2022",6,1]]}}}],"schema":"https://github.com/citation-style-language/schema/raw/master/csl-citation.json"} </w:instrText>
      </w:r>
      <w:r>
        <w:rPr>
          <w:rFonts w:eastAsia="楷体"/>
        </w:rPr>
        <w:fldChar w:fldCharType="separate"/>
      </w:r>
      <w:r>
        <w:rPr>
          <w:rFonts w:eastAsia="楷体" w:cs="Times New Roman"/>
        </w:rPr>
        <w:t>(Chen et al., 2022)</w:t>
      </w:r>
      <w:r>
        <w:rPr>
          <w:rFonts w:eastAsia="楷体"/>
        </w:rPr>
        <w:fldChar w:fldCharType="end"/>
      </w:r>
      <w:r>
        <w:rPr>
          <w:rFonts w:eastAsia="楷体"/>
        </w:rPr>
        <w:t xml:space="preserve">. </w:t>
      </w:r>
      <w:r>
        <w:rPr>
          <w:rFonts w:eastAsia="楷体"/>
        </w:rPr>
        <w:lastRenderedPageBreak/>
        <w:t xml:space="preserve">At present, the LPBF process predominantly focuses on printing with small layer thicknesses </w:t>
      </w:r>
      <w:r>
        <w:rPr>
          <w:rFonts w:eastAsia="楷体" w:hint="eastAsia"/>
        </w:rPr>
        <w:t>(2</w:t>
      </w:r>
      <w:r>
        <w:rPr>
          <w:rFonts w:eastAsia="楷体"/>
        </w:rPr>
        <w:t>0 μm</w:t>
      </w:r>
      <w:r>
        <w:rPr>
          <w:rFonts w:eastAsia="楷体" w:hint="eastAsia"/>
        </w:rPr>
        <w:t>-</w:t>
      </w:r>
      <w:r>
        <w:rPr>
          <w:rFonts w:eastAsia="楷体"/>
        </w:rPr>
        <w:t xml:space="preserve">50 </w:t>
      </w:r>
      <w:proofErr w:type="spellStart"/>
      <w:r>
        <w:rPr>
          <w:rFonts w:eastAsia="楷体"/>
        </w:rPr>
        <w:t>μm</w:t>
      </w:r>
      <w:proofErr w:type="spellEnd"/>
      <w:r>
        <w:rPr>
          <w:rFonts w:eastAsia="楷体" w:hint="eastAsia"/>
        </w:rPr>
        <w:t xml:space="preserve">) </w:t>
      </w:r>
      <w:r>
        <w:rPr>
          <w:rFonts w:eastAsia="楷体"/>
        </w:rPr>
        <w:fldChar w:fldCharType="begin"/>
      </w:r>
      <w:r w:rsidR="00B1392E">
        <w:rPr>
          <w:rFonts w:eastAsia="楷体"/>
        </w:rPr>
        <w:instrText xml:space="preserve"> ADDIN ZOTERO_ITEM CSL_CITATION {"citationID":"AIwgWxf9","properties":{"formattedCitation":"(Shi et al., 2016)","plainCitation":"(Shi et al., 2016)","noteIndex":0},"citationItems":[{"id":"0LtU4N16/tC2YEwQs","uris":["http://zotero.org/users/10516151/items/A5G8LG7V"],"itemData":{"id":740,"type":"article-journal","abstract":"To increase building rate and save cost, the selective laser melting (SLM) of Ti6Al4V with a high layer thickness (200 μm) and low cost coarse powders (53 μm–106 μm) at a laser power of 400 W is investigated in this preliminary study. A relatively large laser beam with a diameter of 200 μm is utilized to produce a stable melt pool at high layer thickness, and the appropriate scanning track, which has a smooth surface with a shallow contact angle, can be obtained at the scanning speeds from 40 mm/s to 80 mm/s. By adjusting the hatch spacings, the density of multi-layer samples can be up to 99.99%, which is much higher than that achieved in previous studies about high layer thickness selective laser melting. Meanwhile, the building rate can be up to 7.2 mm3/s, which is about 2 times–9 times that of the commercial equipment. Besides, two kinds of defects are observed: the large un-melted defects and the small spherical micropores. The formation of the un-melted defects is mainly attributed to the inappropriate overlap rates and the unstable scanning tracks, which can be eliminated by adjusting the processing parameters. Nevertheless, the micropores cannot be completely eliminated. It is worth noting that the high layer thickness plays a key role on surface roughness rather than tensile properties during the SLM process. Although a sample with a relatively coarse surface is generated, the average values of yield strength, ultimate tensile strength, and elongation are 1050 MPa, 1140 MPa, and 7.03%, respectively, which are not obviously different than those with the thin layer thickness used in previous research; this is due to the similar metallurgical bonding and microstructure.","container-title":"Materials","DOI":"10.3390/ma9120975","ISSN":"1996-1944","issue":"12","language":"en","license":"http://creativecommons.org/licenses/by/3.0/","note":"number: 12\npublisher: Multidisciplinary Digital Publishing Institute","page":"975","source":"www.mdpi.com","title":"Performance of High Layer Thickness in Selective Laser Melting of Ti6Al4V","volume":"9","author":[{"family":"Shi","given":"Xuezhi"},{"family":"Ma","given":"Shuyuan"},{"family":"Liu","given":"Changmeng"},{"family":"Chen","given":"Cheng"},{"family":"Wu","given":"Qianru"},{"family":"Chen","given":"Xianping"},{"family":"Lu","given":"Jiping"}],"issued":{"date-parts":[["2016",12]]}}}],"schema":"https://github.com/citation-style-language/schema/raw/master/csl-citation.json"} </w:instrText>
      </w:r>
      <w:r>
        <w:rPr>
          <w:rFonts w:eastAsia="楷体"/>
        </w:rPr>
        <w:fldChar w:fldCharType="separate"/>
      </w:r>
      <w:r>
        <w:rPr>
          <w:rFonts w:eastAsia="楷体" w:cs="Times New Roman"/>
        </w:rPr>
        <w:t>(Shi et al., 2016)</w:t>
      </w:r>
      <w:r>
        <w:rPr>
          <w:rFonts w:eastAsia="楷体"/>
        </w:rPr>
        <w:fldChar w:fldCharType="end"/>
      </w:r>
      <w:r>
        <w:rPr>
          <w:rFonts w:eastAsia="楷体" w:hint="eastAsia"/>
        </w:rPr>
        <w:t>.</w:t>
      </w:r>
      <w:r>
        <w:rPr>
          <w:rFonts w:eastAsia="楷体"/>
        </w:rPr>
        <w:t xml:space="preserve"> </w:t>
      </w:r>
      <w:r>
        <w:rPr>
          <w:rFonts w:eastAsia="楷体" w:hint="eastAsia"/>
        </w:rPr>
        <w:t>H</w:t>
      </w:r>
      <w:r>
        <w:rPr>
          <w:rFonts w:eastAsia="楷体"/>
        </w:rPr>
        <w:t xml:space="preserve">igh layer thickness is </w:t>
      </w:r>
      <w:r>
        <w:rPr>
          <w:rFonts w:eastAsia="楷体" w:hint="eastAsia"/>
        </w:rPr>
        <w:t>regarded</w:t>
      </w:r>
      <w:r>
        <w:rPr>
          <w:rFonts w:eastAsia="楷体"/>
        </w:rPr>
        <w:t xml:space="preserve"> as a </w:t>
      </w:r>
      <w:r>
        <w:rPr>
          <w:rFonts w:eastAsia="楷体" w:hint="eastAsia"/>
        </w:rPr>
        <w:t>promising</w:t>
      </w:r>
      <w:r>
        <w:rPr>
          <w:rFonts w:eastAsia="楷体"/>
        </w:rPr>
        <w:t xml:space="preserve"> strategy </w:t>
      </w:r>
      <w:r>
        <w:rPr>
          <w:rFonts w:eastAsia="楷体" w:hint="eastAsia"/>
        </w:rPr>
        <w:t>to</w:t>
      </w:r>
      <w:r>
        <w:rPr>
          <w:rFonts w:eastAsia="楷体"/>
        </w:rPr>
        <w:t xml:space="preserve"> </w:t>
      </w:r>
      <w:r>
        <w:rPr>
          <w:rFonts w:eastAsia="楷体" w:hint="eastAsia"/>
        </w:rPr>
        <w:t>improve</w:t>
      </w:r>
      <w:r>
        <w:rPr>
          <w:rFonts w:eastAsia="楷体"/>
        </w:rPr>
        <w:t xml:space="preserve"> the production efficiency of LPBF. Using a </w:t>
      </w:r>
      <w:r>
        <w:rPr>
          <w:rFonts w:eastAsia="楷体" w:hint="eastAsia"/>
        </w:rPr>
        <w:t>high</w:t>
      </w:r>
      <w:r>
        <w:rPr>
          <w:rFonts w:eastAsia="楷体"/>
        </w:rPr>
        <w:t xml:space="preserve"> layer thickness (</w:t>
      </w:r>
      <w:r>
        <w:rPr>
          <w:rFonts w:eastAsia="楷体" w:cs="Times New Roman"/>
        </w:rPr>
        <w:t>&gt;</w:t>
      </w:r>
      <w:r>
        <w:rPr>
          <w:rFonts w:eastAsia="楷体"/>
        </w:rPr>
        <w:t xml:space="preserve"> 50 </w:t>
      </w:r>
      <w:proofErr w:type="spellStart"/>
      <w:r>
        <w:rPr>
          <w:rFonts w:eastAsia="楷体"/>
        </w:rPr>
        <w:t>μm</w:t>
      </w:r>
      <w:proofErr w:type="spellEnd"/>
      <w:r>
        <w:rPr>
          <w:rFonts w:eastAsia="楷体"/>
        </w:rPr>
        <w:t xml:space="preserve">) in the printing process can reduce the number of layers required for part fabrication, thereby shortening overall build time, boosting production efficiency, and lowering costs. </w:t>
      </w:r>
      <w:r>
        <w:rPr>
          <w:rFonts w:eastAsia="楷体" w:hint="eastAsia"/>
        </w:rPr>
        <w:t xml:space="preserve">Most importantly, </w:t>
      </w:r>
      <w:r>
        <w:rPr>
          <w:rFonts w:eastAsia="楷体"/>
        </w:rPr>
        <w:t xml:space="preserve">high layer thickness </w:t>
      </w:r>
      <w:r>
        <w:rPr>
          <w:rFonts w:eastAsia="楷体" w:hint="eastAsia"/>
        </w:rPr>
        <w:t xml:space="preserve">allows </w:t>
      </w:r>
      <w:r>
        <w:rPr>
          <w:rFonts w:eastAsia="楷体"/>
        </w:rPr>
        <w:t>relatively coarse powders with the size range of about 53 μm</w:t>
      </w:r>
      <w:r>
        <w:rPr>
          <w:rFonts w:eastAsia="楷体" w:hint="eastAsia"/>
        </w:rPr>
        <w:t>-</w:t>
      </w:r>
      <w:r>
        <w:rPr>
          <w:rFonts w:eastAsia="楷体"/>
        </w:rPr>
        <w:t xml:space="preserve">106 </w:t>
      </w:r>
      <w:proofErr w:type="spellStart"/>
      <w:r>
        <w:rPr>
          <w:rFonts w:eastAsia="楷体"/>
        </w:rPr>
        <w:t>μm</w:t>
      </w:r>
      <w:proofErr w:type="spellEnd"/>
      <w:r>
        <w:rPr>
          <w:rFonts w:eastAsia="楷体"/>
        </w:rPr>
        <w:t xml:space="preserve"> </w:t>
      </w:r>
      <w:r>
        <w:rPr>
          <w:rFonts w:eastAsia="楷体" w:hint="eastAsia"/>
        </w:rPr>
        <w:t>and reduces material cost</w:t>
      </w:r>
      <w:r>
        <w:rPr>
          <w:rFonts w:eastAsia="楷体"/>
        </w:rPr>
        <w:t>.</w:t>
      </w:r>
      <w:r>
        <w:rPr>
          <w:rFonts w:eastAsia="楷体" w:hint="eastAsia"/>
        </w:rPr>
        <w:t xml:space="preserve"> In </w:t>
      </w:r>
      <w:r>
        <w:rPr>
          <w:rFonts w:eastAsia="楷体"/>
        </w:rPr>
        <w:t>the</w:t>
      </w:r>
      <w:r>
        <w:rPr>
          <w:rFonts w:eastAsia="楷体" w:hint="eastAsia"/>
        </w:rPr>
        <w:t xml:space="preserve"> example of</w:t>
      </w:r>
      <w:r>
        <w:rPr>
          <w:rFonts w:eastAsia="楷体"/>
        </w:rPr>
        <w:t xml:space="preserve"> Ti6Al4V</w:t>
      </w:r>
      <w:r>
        <w:rPr>
          <w:rFonts w:eastAsia="楷体" w:hint="eastAsia"/>
        </w:rPr>
        <w:t xml:space="preserve"> powder</w:t>
      </w:r>
      <w:r>
        <w:rPr>
          <w:rFonts w:eastAsia="楷体"/>
        </w:rPr>
        <w:t>, the price of the coarse powder (53 μm</w:t>
      </w:r>
      <w:r>
        <w:rPr>
          <w:rFonts w:eastAsia="楷体" w:hint="eastAsia"/>
        </w:rPr>
        <w:t>-</w:t>
      </w:r>
      <w:r>
        <w:rPr>
          <w:rFonts w:eastAsia="楷体"/>
        </w:rPr>
        <w:t xml:space="preserve">106 </w:t>
      </w:r>
      <w:proofErr w:type="spellStart"/>
      <w:r>
        <w:rPr>
          <w:rFonts w:eastAsia="楷体"/>
        </w:rPr>
        <w:t>μm</w:t>
      </w:r>
      <w:proofErr w:type="spellEnd"/>
      <w:r>
        <w:rPr>
          <w:rFonts w:eastAsia="楷体"/>
        </w:rPr>
        <w:t>) is only about 30</w:t>
      </w:r>
      <w:r>
        <w:rPr>
          <w:rFonts w:eastAsia="楷体" w:hint="eastAsia"/>
        </w:rPr>
        <w:t xml:space="preserve"> </w:t>
      </w:r>
      <w:r>
        <w:rPr>
          <w:rFonts w:eastAsia="楷体"/>
        </w:rPr>
        <w:t>%</w:t>
      </w:r>
      <w:r>
        <w:rPr>
          <w:rFonts w:eastAsia="楷体" w:hint="eastAsia"/>
        </w:rPr>
        <w:t>-</w:t>
      </w:r>
      <w:r>
        <w:rPr>
          <w:rFonts w:eastAsia="楷体"/>
        </w:rPr>
        <w:t>50</w:t>
      </w:r>
      <w:r>
        <w:rPr>
          <w:rFonts w:eastAsia="楷体" w:hint="eastAsia"/>
        </w:rPr>
        <w:t xml:space="preserve"> </w:t>
      </w:r>
      <w:r>
        <w:rPr>
          <w:rFonts w:eastAsia="楷体"/>
        </w:rPr>
        <w:t>% of fine powder (10 μm</w:t>
      </w:r>
      <w:r>
        <w:rPr>
          <w:rFonts w:eastAsia="楷体" w:hint="eastAsia"/>
        </w:rPr>
        <w:t>-</w:t>
      </w:r>
      <w:r>
        <w:rPr>
          <w:rFonts w:eastAsia="楷体"/>
        </w:rPr>
        <w:t xml:space="preserve">50 </w:t>
      </w:r>
      <w:proofErr w:type="spellStart"/>
      <w:r>
        <w:rPr>
          <w:rFonts w:eastAsia="楷体"/>
        </w:rPr>
        <w:t>μm</w:t>
      </w:r>
      <w:proofErr w:type="spellEnd"/>
      <w:r>
        <w:rPr>
          <w:rFonts w:eastAsia="楷体"/>
        </w:rPr>
        <w:t>)</w:t>
      </w:r>
      <w:r>
        <w:rPr>
          <w:rFonts w:eastAsia="楷体" w:hint="eastAsia"/>
        </w:rPr>
        <w:t xml:space="preserve"> </w:t>
      </w:r>
      <w:r>
        <w:rPr>
          <w:rFonts w:eastAsia="楷体"/>
        </w:rPr>
        <w:fldChar w:fldCharType="begin"/>
      </w:r>
      <w:r w:rsidR="00B1392E">
        <w:rPr>
          <w:rFonts w:eastAsia="楷体"/>
        </w:rPr>
        <w:instrText xml:space="preserve"> ADDIN ZOTERO_ITEM CSL_CITATION {"citationID":"jKkqhj4p","properties":{"formattedCitation":"(Shi et al., 2016)","plainCitation":"(Shi et al., 2016)","noteIndex":0},"citationItems":[{"id":"0LtU4N16/tC2YEwQs","uris":["http://zotero.org/users/10516151/items/A5G8LG7V"],"itemData":{"id":740,"type":"article-journal","abstract":"To increase building rate and save cost, the selective laser melting (SLM) of Ti6Al4V with a high layer thickness (200 μm) and low cost coarse powders (53 μm–106 μm) at a laser power of 400 W is investigated in this preliminary study. A relatively large laser beam with a diameter of 200 μm is utilized to produce a stable melt pool at high layer thickness, and the appropriate scanning track, which has a smooth surface with a shallow contact angle, can be obtained at the scanning speeds from 40 mm/s to 80 mm/s. By adjusting the hatch spacings, the density of multi-layer samples can be up to 99.99%, which is much higher than that achieved in previous studies about high layer thickness selective laser melting. Meanwhile, the building rate can be up to 7.2 mm3/s, which is about 2 times–9 times that of the commercial equipment. Besides, two kinds of defects are observed: the large un-melted defects and the small spherical micropores. The formation of the un-melted defects is mainly attributed to the inappropriate overlap rates and the unstable scanning tracks, which can be eliminated by adjusting the processing parameters. Nevertheless, the micropores cannot be completely eliminated. It is worth noting that the high layer thickness plays a key role on surface roughness rather than tensile properties during the SLM process. Although a sample with a relatively coarse surface is generated, the average values of yield strength, ultimate tensile strength, and elongation are 1050 MPa, 1140 MPa, and 7.03%, respectively, which are not obviously different than those with the thin layer thickness used in previous research; this is due to the similar metallurgical bonding and microstructure.","container-title":"Materials","DOI":"10.3390/ma9120975","ISSN":"1996-1944","issue":"12","language":"en","license":"http://creativecommons.org/licenses/by/3.0/","note":"number: 12\npublisher: Multidisciplinary Digital Publishing Institute","page":"975","source":"www.mdpi.com","title":"Performance of High Layer Thickness in Selective Laser Melting of Ti6Al4V","volume":"9","author":[{"family":"Shi","given":"Xuezhi"},{"family":"Ma","given":"Shuyuan"},{"family":"Liu","given":"Changmeng"},{"family":"Chen","given":"Cheng"},{"family":"Wu","given":"Qianru"},{"family":"Chen","given":"Xianping"},{"family":"Lu","given":"Jiping"}],"issued":{"date-parts":[["2016",12]]}}}],"schema":"https://github.com/citation-style-language/schema/raw/master/csl-citation.json"} </w:instrText>
      </w:r>
      <w:r>
        <w:rPr>
          <w:rFonts w:eastAsia="楷体"/>
        </w:rPr>
        <w:fldChar w:fldCharType="separate"/>
      </w:r>
      <w:r>
        <w:rPr>
          <w:rFonts w:eastAsia="楷体" w:cs="Times New Roman"/>
        </w:rPr>
        <w:t>(Shi et al., 2016)</w:t>
      </w:r>
      <w:r>
        <w:rPr>
          <w:rFonts w:eastAsia="楷体"/>
        </w:rPr>
        <w:fldChar w:fldCharType="end"/>
      </w:r>
      <w:r>
        <w:rPr>
          <w:rFonts w:eastAsia="楷体"/>
        </w:rPr>
        <w:t xml:space="preserve">. </w:t>
      </w:r>
      <w:r>
        <w:rPr>
          <w:rFonts w:eastAsia="楷体"/>
        </w:rPr>
        <w:fldChar w:fldCharType="begin"/>
      </w:r>
      <w:r w:rsidR="00B1392E">
        <w:rPr>
          <w:rFonts w:eastAsia="楷体"/>
        </w:rPr>
        <w:instrText xml:space="preserve"> ADDIN ZOTERO_ITEM CSL_CITATION {"citationID":"S96FQhN4","properties":{"formattedCitation":"(Ma et al., 2015)","plainCitation":"(Ma et al., 2015)","noteIndex":0},"citationItems":[{"id":"0LtU4N16/mSWHPVMu","uris":["http://zotero.org/users/10516151/items/2XXLXDF5"],"itemData":{"id":65,"type":"article-journal","container-title":"Journal of Materials Processing Technology","DOI":"10.1016/j.jmatprotec.2014.07.034","ISSN":"09240136","journalAbbreviation":"Journal of Materials Processing Technology","language":"en","page":"142-150","source":"DOI.org (Crossref)","title":"Layer thickness dependence of performance in high-power selective laser melting of 1Cr18Ni9Ti stainless steel","volume":"215","author":[{"family":"Ma","given":"Mingming"},{"family":"Wang","given":"Zemin"},{"family":"Gao","given":"Ming"},{"family":"Zeng","given":"Xiaoyan"}],"issued":{"date-parts":[["2015",1]]}}}],"schema":"https://github.com/citation-style-language/schema/raw/master/csl-citation.json"} </w:instrText>
      </w:r>
      <w:r>
        <w:rPr>
          <w:rFonts w:eastAsia="楷体"/>
        </w:rPr>
        <w:fldChar w:fldCharType="separate"/>
      </w:r>
      <w:r>
        <w:rPr>
          <w:rFonts w:cs="Times New Roman"/>
        </w:rPr>
        <w:t>(Ma et al., 2015)</w:t>
      </w:r>
      <w:r>
        <w:rPr>
          <w:rFonts w:eastAsia="楷体"/>
        </w:rPr>
        <w:fldChar w:fldCharType="end"/>
      </w:r>
      <w:r>
        <w:rPr>
          <w:rFonts w:eastAsia="楷体" w:hint="eastAsia"/>
        </w:rPr>
        <w:t xml:space="preserve"> </w:t>
      </w:r>
      <w:r>
        <w:rPr>
          <w:rFonts w:eastAsia="楷体"/>
        </w:rPr>
        <w:t xml:space="preserve">investigated high-power </w:t>
      </w:r>
      <w:r>
        <w:rPr>
          <w:rFonts w:eastAsia="楷体" w:hint="eastAsia"/>
        </w:rPr>
        <w:t>LPBF</w:t>
      </w:r>
      <w:r>
        <w:rPr>
          <w:rFonts w:eastAsia="楷体"/>
        </w:rPr>
        <w:t xml:space="preserve"> of 1Cr18Ni9Ti stainless steel with layer thicknesses ranging from 60 to 150 </w:t>
      </w:r>
      <w:proofErr w:type="spellStart"/>
      <w:r>
        <w:rPr>
          <w:rFonts w:eastAsia="楷体"/>
        </w:rPr>
        <w:t>μm</w:t>
      </w:r>
      <w:proofErr w:type="spellEnd"/>
      <w:r>
        <w:rPr>
          <w:rFonts w:eastAsia="楷体" w:hint="eastAsia"/>
        </w:rPr>
        <w:t>,</w:t>
      </w:r>
      <w:r>
        <w:rPr>
          <w:rFonts w:eastAsia="楷体"/>
        </w:rPr>
        <w:t xml:space="preserve"> </w:t>
      </w:r>
      <w:r>
        <w:rPr>
          <w:rFonts w:eastAsia="楷体" w:hint="eastAsia"/>
        </w:rPr>
        <w:t xml:space="preserve">revealing that </w:t>
      </w:r>
      <w:r>
        <w:rPr>
          <w:rFonts w:eastAsia="楷体"/>
        </w:rPr>
        <w:t>the build rate increases by 10</w:t>
      </w:r>
      <w:r>
        <w:rPr>
          <w:rFonts w:eastAsia="楷体" w:hint="eastAsia"/>
        </w:rPr>
        <w:t>-</w:t>
      </w:r>
      <w:r>
        <w:rPr>
          <w:rFonts w:eastAsia="楷体"/>
        </w:rPr>
        <w:t xml:space="preserve">20 times </w:t>
      </w:r>
      <w:r>
        <w:rPr>
          <w:rFonts w:eastAsia="楷体" w:hint="eastAsia"/>
        </w:rPr>
        <w:t>compared to</w:t>
      </w:r>
      <w:r>
        <w:rPr>
          <w:rFonts w:eastAsia="楷体"/>
        </w:rPr>
        <w:t xml:space="preserve"> other laser additive manufacturing technolog</w:t>
      </w:r>
      <w:r>
        <w:rPr>
          <w:rFonts w:eastAsia="楷体" w:hint="eastAsia"/>
        </w:rPr>
        <w:t>ies</w:t>
      </w:r>
      <w:r>
        <w:rPr>
          <w:rFonts w:eastAsia="楷体"/>
        </w:rPr>
        <w:t>.</w:t>
      </w:r>
      <w:r>
        <w:t xml:space="preserve"> </w:t>
      </w:r>
      <w:r>
        <w:rPr>
          <w:rFonts w:eastAsia="楷体"/>
        </w:rPr>
        <w:t>Therefore,</w:t>
      </w:r>
      <w:r>
        <w:t xml:space="preserve"> </w:t>
      </w:r>
      <w:r>
        <w:rPr>
          <w:rFonts w:eastAsiaTheme="minorEastAsia" w:hint="eastAsia"/>
        </w:rPr>
        <w:t xml:space="preserve">fabrication via </w:t>
      </w:r>
      <w:r>
        <w:rPr>
          <w:rFonts w:eastAsia="楷体" w:hint="eastAsia"/>
        </w:rPr>
        <w:t>high</w:t>
      </w:r>
      <w:r>
        <w:rPr>
          <w:rFonts w:eastAsia="楷体"/>
        </w:rPr>
        <w:t xml:space="preserve"> layer thicknesses with low-cost coarse powders can</w:t>
      </w:r>
      <w:r>
        <w:t xml:space="preserve"> </w:t>
      </w:r>
      <w:r>
        <w:rPr>
          <w:rFonts w:eastAsia="楷体"/>
        </w:rPr>
        <w:t>achieve higher production efficiency and cost-effectiveness</w:t>
      </w:r>
      <w:r>
        <w:rPr>
          <w:rFonts w:eastAsia="楷体" w:hint="eastAsia"/>
        </w:rPr>
        <w:t>.</w:t>
      </w:r>
      <w:r>
        <w:rPr>
          <w:rFonts w:cs="Times New Roman"/>
        </w:rPr>
        <w:t xml:space="preserve"> </w:t>
      </w:r>
    </w:p>
    <w:p w14:paraId="3C0E0FE1" w14:textId="62053C59" w:rsidR="00261A27" w:rsidRDefault="00DA158B">
      <w:pPr>
        <w:ind w:firstLine="480"/>
        <w:rPr>
          <w:rFonts w:eastAsia="楷体"/>
        </w:rPr>
      </w:pPr>
      <w:r>
        <w:rPr>
          <w:rFonts w:eastAsia="楷体"/>
        </w:rPr>
        <w:t xml:space="preserve">However, </w:t>
      </w:r>
      <w:r>
        <w:rPr>
          <w:rFonts w:eastAsia="楷体" w:hint="eastAsia"/>
        </w:rPr>
        <w:t>most existing research indicates</w:t>
      </w:r>
      <w:r>
        <w:rPr>
          <w:rFonts w:eastAsia="楷体"/>
        </w:rPr>
        <w:t xml:space="preserve"> the portion of research publications on the theme of AM sustainability is no more than </w:t>
      </w:r>
      <w:r>
        <w:rPr>
          <w:rFonts w:eastAsia="楷体" w:hint="eastAsia"/>
        </w:rPr>
        <w:t xml:space="preserve">10 % </w:t>
      </w:r>
      <w:r>
        <w:rPr>
          <w:rFonts w:eastAsia="楷体"/>
        </w:rPr>
        <w:fldChar w:fldCharType="begin"/>
      </w:r>
      <w:r w:rsidR="00B1392E">
        <w:rPr>
          <w:rFonts w:eastAsia="楷体"/>
        </w:rPr>
        <w:instrText xml:space="preserve"> ADDIN ZOTERO_ITEM CSL_CITATION {"citationID":"ypktJAk9","properties":{"formattedCitation":"(Li and Yeo, 2021)","plainCitation":"(Li and Yeo, 2021)","noteIndex":0},"citationItems":[{"id":"0LtU4N16/49kFIJEi","uris":["http://zotero.org/users/10516151/items/82X4S34T"],"itemData":{"id":801,"type":"article-journal","abstract":"The additive manufacturing (AM) industry is rapidly developing and expanding, thereby becoming an important and integral component of the digital revolution in manufacturing practices. While the engineering aspects of AM are under intensive research, there still remain many chances to strengthen the sustainability of additive manufacturing (SAM). Cogently increasing the AM community's attention to SAM is vital for developing the AM industry sustainably from the bottom up. The digital nature of AM provides new opportunities for acquiring, storing, and utilizing data to strengthen SAM through data-driven approaches. Herein, spotlight on SAM is shone upon and it is placed on a more concrete footing. The corresponding advances in data-driven methods that can strengthen SAM are featured, such as optimizing designs for AM, reducing material waste, and developing databases. How the AM workforce can be developed and grown as a collaboration between the industry, government, and academia to extensively harness the full potential of AM as well as mitigate its adversarial social impact is discussed. Finally, several critical digital techniques that have the potential to further strengthen SAM in the factory of the future, including hybrid manufacturing, Internet of Things, and machine learning and artificial intelligence, are highlighted.","container-title":"Advanced Intelligent Systems","DOI":"10.1002/aisy.202100069","ISSN":"2640-4567","issue":"12","language":"en","license":"© 2021 The Authors. Advanced Intelligent Systems published by Wiley-VCH GmbH","note":"_eprint: https://onlinelibrary.wiley.com/doi/pdf/10.1002/aisy.202100069","page":"2100069","source":"Wiley Online Library","title":"Strengthening the Sustainability of Additive Manufacturing through Data-Driven Approaches and Workforce Development","volume":"3","author":[{"family":"Li","given":"Tianjiao"},{"family":"Yeo","given":"Jingjie"}],"issued":{"date-parts":[["2021"]]}}}],"schema":"https://github.com/citation-style-language/schema/raw/master/csl-citation.json"} </w:instrText>
      </w:r>
      <w:r>
        <w:rPr>
          <w:rFonts w:eastAsia="楷体"/>
        </w:rPr>
        <w:fldChar w:fldCharType="separate"/>
      </w:r>
      <w:r>
        <w:rPr>
          <w:rFonts w:eastAsia="楷体"/>
        </w:rPr>
        <w:t>(Li and Yeo, 2021)</w:t>
      </w:r>
      <w:r>
        <w:rPr>
          <w:rFonts w:eastAsia="楷体"/>
        </w:rPr>
        <w:fldChar w:fldCharType="end"/>
      </w:r>
      <w:r>
        <w:rPr>
          <w:rFonts w:eastAsia="楷体" w:hint="eastAsia"/>
        </w:rPr>
        <w:t>, and even less on those with high layer thickness. T</w:t>
      </w:r>
      <w:r>
        <w:rPr>
          <w:rFonts w:eastAsia="楷体"/>
        </w:rPr>
        <w:t xml:space="preserve">he AM community pays overwhelmingly more attention to practical issues, such as improving mechanical properties, characterizing microstructures and properties, and refining structural imperfections of AM </w:t>
      </w:r>
      <w:r>
        <w:rPr>
          <w:rFonts w:eastAsia="楷体" w:hint="eastAsia"/>
        </w:rPr>
        <w:t>part</w:t>
      </w:r>
      <w:r>
        <w:rPr>
          <w:rFonts w:eastAsia="楷体"/>
        </w:rPr>
        <w:t>s</w:t>
      </w:r>
      <w:r>
        <w:rPr>
          <w:rFonts w:eastAsia="楷体" w:hint="eastAsia"/>
        </w:rPr>
        <w:t xml:space="preserve"> </w:t>
      </w:r>
      <w:r>
        <w:rPr>
          <w:rFonts w:eastAsia="楷体"/>
        </w:rPr>
        <w:fldChar w:fldCharType="begin"/>
      </w:r>
      <w:r w:rsidR="00B1392E">
        <w:rPr>
          <w:rFonts w:eastAsia="楷体"/>
        </w:rPr>
        <w:instrText xml:space="preserve"> ADDIN ZOTERO_ITEM CSL_CITATION {"citationID":"naoa5E7E","properties":{"formattedCitation":"(Li and Yeo, 2021)","plainCitation":"(Li and Yeo, 2021)","noteIndex":0},"citationItems":[{"id":"0LtU4N16/49kFIJEi","uris":["http://zotero.org/users/10516151/items/82X4S34T"],"itemData":{"id":801,"type":"article-journal","abstract":"The additive manufacturing (AM) industry is rapidly developing and expanding, thereby becoming an important and integral component of the digital revolution in manufacturing practices. While the engineering aspects of AM are under intensive research, there still remain many chances to strengthen the sustainability of additive manufacturing (SAM). Cogently increasing the AM community's attention to SAM is vital for developing the AM industry sustainably from the bottom up. The digital nature of AM provides new opportunities for acquiring, storing, and utilizing data to strengthen SAM through data-driven approaches. Herein, spotlight on SAM is shone upon and it is placed on a more concrete footing. The corresponding advances in data-driven methods that can strengthen SAM are featured, such as optimizing designs for AM, reducing material waste, and developing databases. How the AM workforce can be developed and grown as a collaboration between the industry, government, and academia to extensively harness the full potential of AM as well as mitigate its adversarial social impact is discussed. Finally, several critical digital techniques that have the potential to further strengthen SAM in the factory of the future, including hybrid manufacturing, Internet of Things, and machine learning and artificial intelligence, are highlighted.","container-title":"Advanced Intelligent Systems","DOI":"10.1002/aisy.202100069","ISSN":"2640-4567","issue":"12","language":"en","license":"© 2021 The Authors. Advanced Intelligent Systems published by Wiley-VCH GmbH","note":"_eprint: https://onlinelibrary.wiley.com/doi/pdf/10.1002/aisy.202100069","page":"2100069","source":"Wiley Online Library","title":"Strengthening the Sustainability of Additive Manufacturing through Data-Driven Approaches and Workforce Development","volume":"3","author":[{"family":"Li","given":"Tianjiao"},{"family":"Yeo","given":"Jingjie"}],"issued":{"date-parts":[["2021"]]}}}],"schema":"https://github.com/citation-style-language/schema/raw/master/csl-citation.json"} </w:instrText>
      </w:r>
      <w:r>
        <w:rPr>
          <w:rFonts w:eastAsia="楷体"/>
        </w:rPr>
        <w:fldChar w:fldCharType="separate"/>
      </w:r>
      <w:r>
        <w:rPr>
          <w:rFonts w:eastAsia="楷体"/>
        </w:rPr>
        <w:t>(Li and Yeo, 2021)</w:t>
      </w:r>
      <w:r>
        <w:rPr>
          <w:rFonts w:eastAsia="楷体"/>
        </w:rPr>
        <w:fldChar w:fldCharType="end"/>
      </w:r>
      <w:r>
        <w:rPr>
          <w:rFonts w:eastAsia="楷体" w:hint="eastAsia"/>
        </w:rPr>
        <w:t xml:space="preserve">. </w:t>
      </w:r>
      <w:r>
        <w:rPr>
          <w:rFonts w:eastAsia="楷体"/>
        </w:rPr>
        <w:fldChar w:fldCharType="begin"/>
      </w:r>
      <w:r w:rsidR="00B1392E">
        <w:rPr>
          <w:rFonts w:eastAsia="楷体"/>
        </w:rPr>
        <w:instrText xml:space="preserve"> ADDIN ZOTERO_ITEM CSL_CITATION {"citationID":"qthvFRFi","properties":{"formattedCitation":"(Bakhtiarian et al., 2024)","plainCitation":"(Bakhtiarian et al., 2024)","noteIndex":0},"citationItems":[{"id":"0LtU4N16/j7TQHcfu","uris":["http://zotero.org/users/10516151/items/4PPJWNCJ"],"itemData":{"id":750,"type":"article-journal","abstract":"Selective Laser Melting (SLM) process parameters significantly influence the microstructure and mechanical properties of the final product. Using the Taguchi optimization method, this investigation refined 316L austenitic stainless steel SLM process parameters. Process factors included laser power, scanning speed, and layer thickness, while performance criteria included relative density and hardness. A laser power of 180 W, a scanning speed of 1200 mm/s, and a layer thickness of 0.03 mm produced optimal results, resulting in 125 J/mm3 energy density and a hardness of 220 HV. ANOVA analysis also showed that power influenced density by 27.49 %, scanning speed by 45.51 %, and layer thickness by 23.60 %. A parameter combination led to materials with impressive tensile strengths (649 ± 4 MPa), yield strengths (409 ± 3 MPa), and elongation (42 ± 1 %) for increasing scanning speed and lowering energy density, resulting in a decrease in ultimate strength. A SEM analysis of fracture characteristics was also conducted. As a result of a cellular microstructure, ductile dimple sizes were limited to the nanoscale, and crack propagation was impeded through a pinning effect, thus increasing defect tolerance in the SLM SS316L. According to the findings, internal defects play a significant role in crack propagation and subsequent reduction of mechanical properties.","container-title":"Journal of Materials Research and Technology","DOI":"10.1016/j.jmrt.2024.01.237","ISSN":"2238-7854","journalAbbreviation":"Journal of Materials Research and Technology","page":"1616-1629","source":"ScienceDirect","title":"The effects of SLM process parameters on the relative density and hardness of austenitic stainless steel 316L","volume":"29","author":[{"family":"Bakhtiarian","given":"Mohammadamin"},{"family":"Omidvar","given":"Hamid"},{"family":"Mashhuriazar","given":"Amirhossein"},{"family":"Sajuri","given":"Zainuddin"},{"family":"Gur","given":"C. Hakan"}],"issued":{"date-parts":[["2024",3,1]]}}}],"schema":"https://github.com/citation-style-language/schema/raw/master/csl-citation.json"} </w:instrText>
      </w:r>
      <w:r>
        <w:rPr>
          <w:rFonts w:eastAsia="楷体"/>
        </w:rPr>
        <w:fldChar w:fldCharType="separate"/>
      </w:r>
      <w:r>
        <w:rPr>
          <w:rFonts w:eastAsia="楷体"/>
        </w:rPr>
        <w:t>(Bakhtiarian et al., 2024)</w:t>
      </w:r>
      <w:r>
        <w:rPr>
          <w:rFonts w:eastAsia="楷体"/>
        </w:rPr>
        <w:fldChar w:fldCharType="end"/>
      </w:r>
      <w:r>
        <w:rPr>
          <w:rFonts w:eastAsia="楷体" w:hint="eastAsia"/>
        </w:rPr>
        <w:t xml:space="preserve"> </w:t>
      </w:r>
      <w:r>
        <w:rPr>
          <w:rFonts w:eastAsia="楷体"/>
        </w:rPr>
        <w:t>discovered that process parameters have a significant impact on the microstructure and mechanical properties of the final part, and established a correlation between process parameters, relative density, and hardness of the part.</w:t>
      </w:r>
      <w:r>
        <w:rPr>
          <w:rFonts w:eastAsia="楷体" w:hint="eastAsia"/>
          <w:color w:val="FF0000"/>
        </w:rPr>
        <w:t xml:space="preserve"> </w:t>
      </w:r>
      <w:r>
        <w:rPr>
          <w:rFonts w:eastAsia="楷体"/>
        </w:rPr>
        <w:fldChar w:fldCharType="begin"/>
      </w:r>
      <w:r w:rsidR="00B1392E">
        <w:rPr>
          <w:rFonts w:eastAsia="楷体"/>
        </w:rPr>
        <w:instrText xml:space="preserve"> ADDIN ZOTERO_ITEM CSL_CITATION {"citationID":"OKKeMofL","properties":{"formattedCitation":"(Liu et al., 2021)","plainCitation":"(Liu et al., 2021)","noteIndex":0},"citationItems":[{"id":"0LtU4N16/NhwcUbt6","uris":["http://zotero.org/users/10516151/items/V9L8HKPM"],"itemData":{"id":809,"type":"article-journal","abstract":"In this study, the layer thickness in the Selective Laser Melting (SLM) process was increased to 200 µm to solve the problem of the low build rate of SLM. And adopted the heat treatment process to improve the mechanical properties of specimens. The single-tracks and multi-layer fabrication experiments of the aerosolized 316L stainless steel powder were carried out by using 400 W laser power. The process parameters were optimized by analyzing the density, the microstructure, the tensile properties and the defect mechanism of the molded parts. The experiment results showed that when the exposure time was 120–160 μs and the overlap rate was 30–50%, the relative densities of the samples could be higher, up to 99.99%. The un-melted defects, the balling defects, and the micropore defects were observed in the SLM process. Un-melted defects can be avoided by adjusting the distance between the points and the hatch spacing. Balling included large balling and spatter balling. The large balling can be completely avoided by adjusting the process parameters. The spatter balling was divided into droplet spatter and powder spatter, which cannot be completely eradicated but can be inhibited by decreasing the exposure time. The build rate can be enhanced to 12.4 mm3/s. By the heat treatment process, the yield strength, the tensile strength and the elongation of the sample can reach 665 MPa, 718 MPa, and 35%, respectively.","container-title":"Optics &amp; Laser Technology","DOI":"10.1016/j.optlastec.2020.106872","ISSN":"0030-3992","journalAbbreviation":"Optics &amp; Laser Technology","page":"106872","source":"ScienceDirect","title":"Study on performance optimization of 316L stainless steel parts by High-Efficiency Selective Laser Melting","volume":"138","author":[{"family":"Liu","given":"Yude"},{"family":"Zhang","given":"Meng"},{"family":"Shi","given":"Wentian"},{"family":"Ma","given":"Yingyi"},{"family":"Yang","given":"Jin"}],"issued":{"date-parts":[["2021",6,1]]}}}],"schema":"https://github.com/citation-style-language/schema/raw/master/csl-citation.json"} </w:instrText>
      </w:r>
      <w:r>
        <w:rPr>
          <w:rFonts w:eastAsia="楷体"/>
        </w:rPr>
        <w:fldChar w:fldCharType="separate"/>
      </w:r>
      <w:r>
        <w:rPr>
          <w:rFonts w:eastAsia="楷体" w:cs="Times New Roman"/>
        </w:rPr>
        <w:t>(Liu et al., 2021)</w:t>
      </w:r>
      <w:r>
        <w:rPr>
          <w:rFonts w:eastAsia="楷体"/>
        </w:rPr>
        <w:fldChar w:fldCharType="end"/>
      </w:r>
      <w:r>
        <w:rPr>
          <w:rFonts w:eastAsia="楷体" w:hint="eastAsia"/>
        </w:rPr>
        <w:t xml:space="preserve"> </w:t>
      </w:r>
      <w:r>
        <w:rPr>
          <w:rFonts w:eastAsia="楷体"/>
        </w:rPr>
        <w:t>investigated</w:t>
      </w:r>
      <w:r>
        <w:t xml:space="preserve"> </w:t>
      </w:r>
      <w:r>
        <w:rPr>
          <w:rFonts w:eastAsia="楷体"/>
        </w:rPr>
        <w:t xml:space="preserve">the phase constituents, densification behavior, microstructural evolution, and mechanical properties of the specimens produced using 400 W laser power and 200 </w:t>
      </w:r>
      <w:proofErr w:type="spellStart"/>
      <w:r>
        <w:rPr>
          <w:rFonts w:eastAsia="楷体"/>
        </w:rPr>
        <w:t>μm</w:t>
      </w:r>
      <w:proofErr w:type="spellEnd"/>
      <w:r>
        <w:rPr>
          <w:rFonts w:eastAsia="楷体"/>
        </w:rPr>
        <w:t xml:space="preserve"> aerosolized 316L stainless steel powder by the </w:t>
      </w:r>
      <w:r>
        <w:rPr>
          <w:rFonts w:eastAsia="楷体" w:hint="eastAsia"/>
        </w:rPr>
        <w:t xml:space="preserve">LPBF. </w:t>
      </w:r>
      <w:r>
        <w:rPr>
          <w:rFonts w:eastAsia="楷体"/>
        </w:rPr>
        <w:fldChar w:fldCharType="begin"/>
      </w:r>
      <w:r w:rsidR="00B1392E">
        <w:rPr>
          <w:rFonts w:eastAsia="楷体"/>
        </w:rPr>
        <w:instrText xml:space="preserve"> ADDIN ZOTERO_ITEM CSL_CITATION {"citationID":"CQ1Qg99U","properties":{"formattedCitation":"(Wang et al., 2017)","plainCitation":"(Wang et al., 2017)","noteIndex":0},"citationItems":[{"id":"0LtU4N16/a5A7gpjZ","uris":["http://zotero.org/users/10516151/items/YPKDN6R6"],"itemData":{"id":755,"type":"article-journal","abstract":"Selective laser melting (SLM) is a potential additive manufacturing (AM) technology. However, the application of SLM was confined due to low efficiency. To improve efficiency, SLM fabrication with a high layer thickness and fine powder was systematically researched, and the void areas and hollow powders can be reduced by using fine powder. Single-track experiments were used to narrow down process parameter windows. Multi-layer fabrication relative density can be reached 99.99% at the exposure time-point distance-hatch space of 120 μs-40 μm-240 μm. Also, the building rate can be up to 12 mm3/s, which is about 3–10 times higher than the previous studies. Three typical defects were found by studying deeply, including the un-melted defect between the molten pools, the micro-pore defect within the molten pool, and the irregular distribution of the splashing phenomenon. Moreover, the microstructure is mostly equiaxed crystals and a small amount of columnar crystals. The averages of ultimate tensile strength, yield strength, and elongation are 625 MPa, 525 MPa, and 39.9%, respectively. As exposure time increased from 80 μs to 200 μs, the grain size is gradually grown up from 0.98 μm to 2.23 μm, the grain aspect ratio is close to 1, and the tensile properties are shown as a downward trend. The tensile properties of high layer thickness fabricated are not significantly different than those with a coarse-powder layer thickness of low in previous research.","container-title":"Materials","DOI":"10.3390/ma10091055","ISSN":"1996-1944","issue":"9","language":"en","license":"http://creativecommons.org/licenses/by/3.0/","note":"number: 9\npublisher: Multidisciplinary Digital Publishing Institute","page":"1055","source":"www.mdpi.com","title":"Research on High Layer Thickness Fabricated of 316L by Selective Laser Melting","volume":"10","author":[{"family":"Wang","given":"Shuo"},{"family":"Liu","given":"Yude"},{"family":"Shi","given":"Wentian"},{"family":"Qi","given":"Bin"},{"family":"Yang","given":"Jin"},{"family":"Zhang","given":"Feifei"},{"family":"Han","given":"Dong"},{"family":"Ma","given":"Yingyi"}],"issued":{"date-parts":[["2017",9]]}}}],"schema":"https://github.com/citation-style-language/schema/raw/master/csl-citation.json"} </w:instrText>
      </w:r>
      <w:r>
        <w:rPr>
          <w:rFonts w:eastAsia="楷体"/>
        </w:rPr>
        <w:fldChar w:fldCharType="separate"/>
      </w:r>
      <w:r>
        <w:rPr>
          <w:rFonts w:cs="Times New Roman"/>
        </w:rPr>
        <w:t>(Wang et al., 2017)</w:t>
      </w:r>
      <w:r>
        <w:rPr>
          <w:rFonts w:eastAsia="楷体"/>
        </w:rPr>
        <w:fldChar w:fldCharType="end"/>
      </w:r>
      <w:r>
        <w:rPr>
          <w:rFonts w:eastAsia="楷体"/>
        </w:rPr>
        <w:t xml:space="preserve">discussed </w:t>
      </w:r>
      <w:r>
        <w:rPr>
          <w:rFonts w:eastAsia="楷体" w:hint="eastAsia"/>
        </w:rPr>
        <w:t>LPBF</w:t>
      </w:r>
      <w:r>
        <w:rPr>
          <w:rFonts w:eastAsia="楷体"/>
        </w:rPr>
        <w:t xml:space="preserve"> with high layer thickness and fine powder,</w:t>
      </w:r>
      <w:r>
        <w:t xml:space="preserve"> </w:t>
      </w:r>
      <w:r>
        <w:rPr>
          <w:rFonts w:eastAsia="楷体"/>
        </w:rPr>
        <w:t>analyzing how process parameters affect the relative density, microstructure, and mechanical properties of the parts.</w:t>
      </w:r>
      <w:r>
        <w:t xml:space="preserve"> </w:t>
      </w:r>
      <w:r>
        <w:rPr>
          <w:rFonts w:eastAsia="楷体" w:hint="eastAsia"/>
        </w:rPr>
        <w:t>Thus</w:t>
      </w:r>
      <w:r>
        <w:rPr>
          <w:rFonts w:eastAsia="楷体"/>
        </w:rPr>
        <w:t xml:space="preserve">, there is insufficient research on the contribution of </w:t>
      </w:r>
      <w:r>
        <w:rPr>
          <w:rFonts w:eastAsia="楷体" w:hint="eastAsia"/>
        </w:rPr>
        <w:t>high</w:t>
      </w:r>
      <w:r>
        <w:rPr>
          <w:rFonts w:eastAsia="楷体"/>
        </w:rPr>
        <w:t xml:space="preserve"> layer thickness processes to the sustainability of </w:t>
      </w:r>
      <w:r>
        <w:rPr>
          <w:rFonts w:eastAsia="楷体" w:hint="eastAsia"/>
        </w:rPr>
        <w:t>AM.</w:t>
      </w:r>
    </w:p>
    <w:p w14:paraId="0283ED47" w14:textId="121CF709" w:rsidR="00261A27" w:rsidRDefault="00DA158B">
      <w:pPr>
        <w:autoSpaceDE w:val="0"/>
        <w:autoSpaceDN w:val="0"/>
        <w:adjustRightInd w:val="0"/>
        <w:ind w:firstLine="480"/>
        <w:rPr>
          <w:rFonts w:eastAsia="楷体"/>
        </w:rPr>
      </w:pPr>
      <w:r>
        <w:rPr>
          <w:rFonts w:eastAsia="楷体" w:hint="eastAsia"/>
        </w:rPr>
        <w:t xml:space="preserve">To fill the research gap, based on LPBF with high layer thickness experiments, this study proposed a two-stage optimization model to realize the sustainability of LPBF without compromising the fabrication quality. Specifically, we conducted LPBF with 84 sets of process parameters obtained by </w:t>
      </w:r>
      <w:proofErr w:type="spellStart"/>
      <w:r>
        <w:rPr>
          <w:rFonts w:eastAsia="楷体" w:hint="eastAsia"/>
        </w:rPr>
        <w:t>Doehlert</w:t>
      </w:r>
      <w:proofErr w:type="spellEnd"/>
      <w:r>
        <w:rPr>
          <w:rFonts w:eastAsia="楷体" w:hint="eastAsia"/>
        </w:rPr>
        <w:t xml:space="preserve"> Design </w:t>
      </w:r>
      <w:r>
        <w:rPr>
          <w:rFonts w:eastAsia="楷体"/>
        </w:rPr>
        <w:fldChar w:fldCharType="begin"/>
      </w:r>
      <w:r w:rsidR="00B1392E">
        <w:rPr>
          <w:rFonts w:eastAsia="楷体"/>
        </w:rPr>
        <w:instrText xml:space="preserve"> ADDIN ZOTERO_ITEM CSL_CITATION {"citationID":"J1InMIvk","properties":{"formattedCitation":"(Doehlert, 1970)","plainCitation":"(Doehlert, 1970)","noteIndex":0},"citationItems":[{"id":"0LtU4N16/FAGHghLA","uris":["http://zotero.org/users/10516151/items/ZYKSJZ3J"],"itemData":{"id":813,"type":"article-journal","abstract":"Designs are generated which have an equally spaced distribution of points lying on concentric spherical shells. They have uniform space-filling properties and are tabulated up to ten factors. The designs are shown to be more uniform than familiar experimental designs on the basis of two measures of uniformity. Their use is illustrated by an example with four factors.","container-title":"APPLIED STATISTICS","DOI":"https://doi.org/10.2307/2346327","language":"en","source":"Zotero","title":"Uniform Shell Designs","author":[{"family":"Doehlert","given":"David H"}],"issued":{"date-parts":[["1970"]]}}}],"schema":"https://github.com/citation-style-language/schema/raw/master/csl-citation.json"} </w:instrText>
      </w:r>
      <w:r>
        <w:rPr>
          <w:rFonts w:eastAsia="楷体"/>
        </w:rPr>
        <w:fldChar w:fldCharType="separate"/>
      </w:r>
      <w:r>
        <w:rPr>
          <w:rFonts w:eastAsia="楷体" w:cs="Times New Roman"/>
        </w:rPr>
        <w:t>(Doehlert, 1970)</w:t>
      </w:r>
      <w:r>
        <w:rPr>
          <w:rFonts w:eastAsia="楷体"/>
        </w:rPr>
        <w:fldChar w:fldCharType="end"/>
      </w:r>
      <w:r>
        <w:rPr>
          <w:rFonts w:eastAsia="楷体" w:hint="eastAsia"/>
        </w:rPr>
        <w:t xml:space="preserve">. Four key process parameters of P, V, H, and LT are considered in the energy efficiency, carbon emissions, and cost-effectiveness model creation, with constraint of relative density. We developed a two-stage multi-objective model combined with </w:t>
      </w:r>
      <w:proofErr w:type="spellStart"/>
      <w:r>
        <w:rPr>
          <w:rFonts w:eastAsia="楷体" w:hint="eastAsia"/>
        </w:rPr>
        <w:t>Augmecon</w:t>
      </w:r>
      <w:proofErr w:type="spellEnd"/>
      <w:r>
        <w:rPr>
          <w:rFonts w:eastAsia="楷体" w:hint="eastAsia"/>
        </w:rPr>
        <w:t>-R algorithm to solve the multi-objective optimization problem of maximizing energy efficiency, minimizing carbon emissions, and maximizing cost-effectiveness for different process conditions for LPBF-ed SS-CX, and the optimal key process parameters are obtained. To the best of our knowledge, this is the first attempt to evaluate the sustainability of AM with high layer thickness and expects to provide new insights to promote environmentally friendly and cost-effective.</w:t>
      </w:r>
    </w:p>
    <w:p w14:paraId="1A327BA9" w14:textId="77777777" w:rsidR="00261A27" w:rsidRDefault="00261A27">
      <w:pPr>
        <w:autoSpaceDE w:val="0"/>
        <w:autoSpaceDN w:val="0"/>
        <w:adjustRightInd w:val="0"/>
        <w:ind w:firstLineChars="0" w:firstLine="0"/>
      </w:pPr>
    </w:p>
    <w:p w14:paraId="1DBEC516" w14:textId="77777777" w:rsidR="00DA3FEA" w:rsidRPr="00DA3FEA" w:rsidRDefault="00DA158B" w:rsidP="00DA3FEA">
      <w:pPr>
        <w:pStyle w:val="a4"/>
        <w:ind w:firstLine="480"/>
        <w:rPr>
          <w:strike/>
        </w:rPr>
      </w:pPr>
      <w:r>
        <w:t xml:space="preserve">Fig. </w:t>
      </w:r>
      <w:fldSimple w:instr=" SEQ Fig. \* ARABIC ">
        <w:r w:rsidR="00261A27">
          <w:t>1</w:t>
        </w:r>
      </w:fldSimple>
      <w:r>
        <w:rPr>
          <w:rFonts w:hint="eastAsia"/>
          <w:strike/>
        </w:rPr>
        <w:t>F</w:t>
      </w:r>
      <w:r>
        <w:rPr>
          <w:strike/>
        </w:rPr>
        <w:t>ig. 1 Overview of prediction and optimization for L-DED</w:t>
      </w:r>
    </w:p>
    <w:p w14:paraId="3A9B9A6F" w14:textId="77777777" w:rsidR="00261A27" w:rsidRDefault="00DA158B">
      <w:pPr>
        <w:pStyle w:val="ae"/>
        <w:numPr>
          <w:ilvl w:val="0"/>
          <w:numId w:val="2"/>
        </w:numPr>
        <w:spacing w:before="240" w:after="240" w:line="240" w:lineRule="exact"/>
        <w:ind w:left="410" w:hangingChars="170" w:hanging="410"/>
        <w:outlineLvl w:val="0"/>
        <w:rPr>
          <w:rFonts w:cs="Times New Roman"/>
          <w:b/>
        </w:rPr>
      </w:pPr>
      <w:r>
        <w:rPr>
          <w:rFonts w:cs="Times New Roman"/>
          <w:b/>
        </w:rPr>
        <w:lastRenderedPageBreak/>
        <w:t>Experimental conditions and methods</w:t>
      </w:r>
    </w:p>
    <w:p w14:paraId="7E806C10" w14:textId="77777777" w:rsidR="00261A27" w:rsidRDefault="00DA158B">
      <w:pPr>
        <w:pStyle w:val="2"/>
        <w:spacing w:before="0" w:after="0" w:line="415" w:lineRule="auto"/>
        <w:ind w:firstLine="482"/>
        <w:rPr>
          <w:rFonts w:cs="Times New Roman"/>
        </w:rPr>
      </w:pPr>
      <w:r>
        <w:rPr>
          <w:rFonts w:cs="Times New Roman" w:hint="eastAsia"/>
        </w:rPr>
        <w:t>2</w:t>
      </w:r>
      <w:r>
        <w:rPr>
          <w:rFonts w:cs="Times New Roman"/>
        </w:rPr>
        <w:t>.</w:t>
      </w:r>
      <w:r>
        <w:rPr>
          <w:rFonts w:eastAsiaTheme="minorEastAsia" w:cs="Times New Roman" w:hint="eastAsia"/>
        </w:rPr>
        <w:t>1</w:t>
      </w:r>
      <w:r>
        <w:rPr>
          <w:rFonts w:cs="Times New Roman"/>
        </w:rPr>
        <w:t xml:space="preserve"> Equipment and materials</w:t>
      </w:r>
    </w:p>
    <w:p w14:paraId="1FBE968E" w14:textId="77777777" w:rsidR="00261A27" w:rsidRDefault="00DA158B">
      <w:pPr>
        <w:autoSpaceDE w:val="0"/>
        <w:autoSpaceDN w:val="0"/>
        <w:adjustRightInd w:val="0"/>
        <w:ind w:firstLine="480"/>
        <w:rPr>
          <w:rFonts w:eastAsiaTheme="minorEastAsia" w:cs="Times New Roman"/>
          <w:szCs w:val="24"/>
        </w:rPr>
      </w:pPr>
      <w:r>
        <w:rPr>
          <w:rFonts w:cs="Times New Roman"/>
        </w:rPr>
        <w:fldChar w:fldCharType="begin"/>
      </w:r>
      <w:r>
        <w:rPr>
          <w:rFonts w:cs="Times New Roman"/>
        </w:rPr>
        <w:instrText xml:space="preserve"> </w:instrText>
      </w:r>
      <w:r>
        <w:rPr>
          <w:rFonts w:cs="Times New Roman" w:hint="eastAsia"/>
        </w:rPr>
        <w:instrText>REF _Ref174986368 \h</w:instrText>
      </w:r>
      <w:r>
        <w:rPr>
          <w:rFonts w:cs="Times New Roman"/>
        </w:rPr>
        <w:instrText xml:space="preserve"> </w:instrText>
      </w:r>
      <w:r>
        <w:rPr>
          <w:rFonts w:cs="Times New Roman"/>
        </w:rPr>
      </w:r>
      <w:r>
        <w:rPr>
          <w:rFonts w:cs="Times New Roman"/>
        </w:rPr>
        <w:fldChar w:fldCharType="separate"/>
      </w:r>
      <w:r>
        <w:rPr>
          <w:b/>
          <w:bCs/>
        </w:rPr>
        <w:t>Fig. 2</w:t>
      </w:r>
      <w:r>
        <w:rPr>
          <w:rFonts w:cs="Times New Roman"/>
        </w:rPr>
        <w:fldChar w:fldCharType="end"/>
      </w:r>
      <w:r>
        <w:rPr>
          <w:rFonts w:eastAsiaTheme="minorEastAsia" w:cs="Times New Roman" w:hint="eastAsia"/>
        </w:rPr>
        <w:t xml:space="preserve"> illustrates the flow of the LPBF experiment. Modeling, slicing, until the final print is well-formed. A</w:t>
      </w:r>
      <w:r>
        <w:rPr>
          <w:rFonts w:cs="Times New Roman" w:hint="eastAsia"/>
        </w:rPr>
        <w:t xml:space="preserve"> R250M2</w:t>
      </w:r>
      <w:r>
        <w:rPr>
          <w:rFonts w:cs="Times New Roman"/>
        </w:rPr>
        <w:t xml:space="preserve"> device </w:t>
      </w:r>
      <w:r>
        <w:rPr>
          <w:rFonts w:eastAsiaTheme="minorEastAsia" w:cs="Times New Roman"/>
        </w:rPr>
        <w:t xml:space="preserve">in </w:t>
      </w:r>
      <w:r>
        <w:rPr>
          <w:rFonts w:eastAsiaTheme="minorEastAsia" w:cs="Times New Roman"/>
          <w:b/>
          <w:bCs/>
        </w:rPr>
        <w:fldChar w:fldCharType="begin"/>
      </w:r>
      <w:r>
        <w:rPr>
          <w:rFonts w:eastAsiaTheme="minorEastAsia" w:cs="Times New Roman"/>
          <w:b/>
          <w:bCs/>
        </w:rPr>
        <w:instrText xml:space="preserve"> REF _Ref174986368 \h  \* MERGEFORMAT </w:instrText>
      </w:r>
      <w:r>
        <w:rPr>
          <w:rFonts w:eastAsiaTheme="minorEastAsia" w:cs="Times New Roman"/>
          <w:b/>
          <w:bCs/>
        </w:rPr>
      </w:r>
      <w:r>
        <w:rPr>
          <w:rFonts w:eastAsiaTheme="minorEastAsia" w:cs="Times New Roman"/>
          <w:b/>
          <w:bCs/>
        </w:rPr>
        <w:fldChar w:fldCharType="separate"/>
      </w:r>
      <w:r>
        <w:rPr>
          <w:b/>
          <w:bCs/>
        </w:rPr>
        <w:t>Fig. 2</w:t>
      </w:r>
      <w:r>
        <w:rPr>
          <w:rFonts w:eastAsiaTheme="minorEastAsia" w:cs="Times New Roman"/>
          <w:b/>
          <w:bCs/>
        </w:rPr>
        <w:fldChar w:fldCharType="end"/>
      </w:r>
      <w:r>
        <w:rPr>
          <w:rFonts w:eastAsiaTheme="minorEastAsia" w:cs="Times New Roman"/>
        </w:rPr>
        <w:t xml:space="preserve">(c) </w:t>
      </w:r>
      <w:r>
        <w:rPr>
          <w:rFonts w:cs="Times New Roman"/>
        </w:rPr>
        <w:t xml:space="preserve">(Suzhou </w:t>
      </w:r>
      <w:proofErr w:type="spellStart"/>
      <w:r>
        <w:rPr>
          <w:rFonts w:cs="Times New Roman"/>
        </w:rPr>
        <w:t>Rongzhi</w:t>
      </w:r>
      <w:proofErr w:type="spellEnd"/>
      <w:r>
        <w:rPr>
          <w:rFonts w:cs="Times New Roman"/>
        </w:rPr>
        <w:t xml:space="preserve"> 3D Printing </w:t>
      </w:r>
      <w:proofErr w:type="spellStart"/>
      <w:r>
        <w:rPr>
          <w:rFonts w:cs="Times New Roman"/>
        </w:rPr>
        <w:t>Tehnology</w:t>
      </w:r>
      <w:proofErr w:type="spellEnd"/>
      <w:r>
        <w:rPr>
          <w:rFonts w:cs="Times New Roman"/>
        </w:rPr>
        <w:t xml:space="preserve"> </w:t>
      </w:r>
      <w:proofErr w:type="spellStart"/>
      <w:proofErr w:type="gramStart"/>
      <w:r>
        <w:rPr>
          <w:rFonts w:cs="Times New Roman"/>
        </w:rPr>
        <w:t>Co.,Ltd</w:t>
      </w:r>
      <w:proofErr w:type="spellEnd"/>
      <w:r>
        <w:rPr>
          <w:rFonts w:cs="Times New Roman"/>
        </w:rPr>
        <w:t>.</w:t>
      </w:r>
      <w:proofErr w:type="gramEnd"/>
      <w:r>
        <w:rPr>
          <w:rFonts w:cs="Times New Roman"/>
        </w:rPr>
        <w:t>) with an IPG fiber laser</w:t>
      </w:r>
      <w:r>
        <w:rPr>
          <w:rFonts w:ascii="宋体" w:eastAsia="宋体" w:hAnsi="宋体" w:cs="宋体" w:hint="eastAsia"/>
        </w:rPr>
        <w:t>（</w:t>
      </w:r>
      <w:r>
        <w:rPr>
          <w:rFonts w:cs="Times New Roman"/>
        </w:rPr>
        <w:t>1070 nm</w:t>
      </w:r>
      <w:r>
        <w:rPr>
          <w:rFonts w:ascii="宋体" w:eastAsia="宋体" w:hAnsi="宋体" w:cs="宋体" w:hint="eastAsia"/>
        </w:rPr>
        <w:t>）</w:t>
      </w:r>
      <w:r>
        <w:rPr>
          <w:rFonts w:cs="Times New Roman"/>
        </w:rPr>
        <w:t>with a maxi</w:t>
      </w:r>
      <w:r>
        <w:rPr>
          <w:rFonts w:cs="Times New Roman" w:hint="eastAsia"/>
        </w:rPr>
        <w:t>mum power of 500</w:t>
      </w:r>
      <w:r>
        <w:rPr>
          <w:rFonts w:eastAsiaTheme="minorEastAsia" w:cs="Times New Roman" w:hint="eastAsia"/>
        </w:rPr>
        <w:t xml:space="preserve"> </w:t>
      </w:r>
      <w:r>
        <w:rPr>
          <w:rFonts w:cs="Times New Roman" w:hint="eastAsia"/>
        </w:rPr>
        <w:t>W and a spot size of 100</w:t>
      </w:r>
      <w:r>
        <w:rPr>
          <w:rFonts w:eastAsiaTheme="minorEastAsia" w:cs="Times New Roman" w:hint="eastAsia"/>
        </w:rPr>
        <w:t xml:space="preserve"> </w:t>
      </w:r>
      <w:proofErr w:type="spellStart"/>
      <w:r>
        <w:rPr>
          <w:rFonts w:cs="Times New Roman" w:hint="eastAsia"/>
        </w:rPr>
        <w:t>μm</w:t>
      </w:r>
      <w:proofErr w:type="spellEnd"/>
      <w:r>
        <w:rPr>
          <w:rFonts w:eastAsiaTheme="minorEastAsia" w:cs="Times New Roman" w:hint="eastAsia"/>
        </w:rPr>
        <w:t xml:space="preserve"> is used for LPBF-ed SS-CX</w:t>
      </w:r>
      <w:r>
        <w:rPr>
          <w:rFonts w:cs="Times New Roman" w:hint="eastAsia"/>
        </w:rPr>
        <w:t xml:space="preserve">. </w:t>
      </w:r>
      <w:r>
        <w:rPr>
          <w:rFonts w:eastAsiaTheme="minorEastAsia" w:cs="Times New Roman" w:hint="eastAsia"/>
        </w:rPr>
        <w:t>T</w:t>
      </w:r>
      <w:r>
        <w:rPr>
          <w:rFonts w:cs="Times New Roman" w:hint="eastAsia"/>
        </w:rPr>
        <w:t xml:space="preserve">he 304 stainless steel </w:t>
      </w:r>
      <w:proofErr w:type="gramStart"/>
      <w:r>
        <w:rPr>
          <w:rFonts w:cs="Times New Roman" w:hint="eastAsia"/>
        </w:rPr>
        <w:t>substrate</w:t>
      </w:r>
      <w:proofErr w:type="gramEnd"/>
      <w:r>
        <w:rPr>
          <w:rFonts w:cs="Times New Roman" w:hint="eastAsia"/>
        </w:rPr>
        <w:t xml:space="preserve"> with size of 255 mm</w:t>
      </w:r>
      <w:r>
        <w:rPr>
          <w:rFonts w:eastAsiaTheme="minorEastAsia" w:cs="Times New Roman" w:hint="eastAsia"/>
        </w:rPr>
        <w:t xml:space="preserve"> </w:t>
      </w:r>
      <w:r>
        <w:rPr>
          <w:rFonts w:cs="Times New Roman" w:hint="eastAsia"/>
        </w:rPr>
        <w:t>×255 mm</w:t>
      </w:r>
      <w:r>
        <w:rPr>
          <w:rFonts w:eastAsiaTheme="minorEastAsia" w:cs="Times New Roman" w:hint="eastAsia"/>
        </w:rPr>
        <w:t xml:space="preserve"> </w:t>
      </w:r>
      <w:r>
        <w:rPr>
          <w:rFonts w:cs="Times New Roman" w:hint="eastAsia"/>
        </w:rPr>
        <w:t>×30 mm is preheated to 80</w:t>
      </w:r>
      <w:r>
        <w:rPr>
          <w:rFonts w:eastAsiaTheme="minorEastAsia" w:cs="Times New Roman" w:hint="eastAsia"/>
        </w:rPr>
        <w:t xml:space="preserve"> </w:t>
      </w:r>
      <w:r>
        <w:rPr>
          <w:rFonts w:cs="Times New Roman" w:hint="eastAsia"/>
        </w:rPr>
        <w:t>℃</w:t>
      </w:r>
      <w:r>
        <w:rPr>
          <w:rFonts w:eastAsiaTheme="minorEastAsia" w:cs="Times New Roman" w:hint="eastAsia"/>
        </w:rPr>
        <w:t xml:space="preserve"> after leveling.</w:t>
      </w:r>
      <w:r>
        <w:rPr>
          <w:rFonts w:cs="Times New Roman" w:hint="eastAsia"/>
        </w:rPr>
        <w:t xml:space="preserve"> During </w:t>
      </w:r>
      <w:r>
        <w:rPr>
          <w:rFonts w:eastAsiaTheme="minorEastAsia" w:cs="Times New Roman" w:hint="eastAsia"/>
        </w:rPr>
        <w:t>printing</w:t>
      </w:r>
      <w:r>
        <w:rPr>
          <w:rFonts w:cs="Times New Roman" w:hint="eastAsia"/>
        </w:rPr>
        <w:t>,</w:t>
      </w:r>
      <w:r>
        <w:rPr>
          <w:rFonts w:eastAsiaTheme="minorEastAsia" w:cs="Times New Roman" w:hint="eastAsia"/>
        </w:rPr>
        <w:t xml:space="preserve"> as in </w:t>
      </w:r>
      <w:r>
        <w:rPr>
          <w:rFonts w:eastAsiaTheme="minorEastAsia" w:cs="Times New Roman"/>
        </w:rPr>
        <w:fldChar w:fldCharType="begin"/>
      </w:r>
      <w:r>
        <w:rPr>
          <w:rFonts w:eastAsiaTheme="minorEastAsia" w:cs="Times New Roman"/>
        </w:rPr>
        <w:instrText xml:space="preserve"> </w:instrText>
      </w:r>
      <w:r>
        <w:rPr>
          <w:rFonts w:eastAsiaTheme="minorEastAsia" w:cs="Times New Roman" w:hint="eastAsia"/>
        </w:rPr>
        <w:instrText>REF _Ref174986368 \h</w:instrText>
      </w:r>
      <w:r>
        <w:rPr>
          <w:rFonts w:eastAsiaTheme="minorEastAsia" w:cs="Times New Roman"/>
        </w:rPr>
        <w:instrText xml:space="preserve"> </w:instrText>
      </w:r>
      <w:r>
        <w:rPr>
          <w:rFonts w:eastAsiaTheme="minorEastAsia" w:cs="Times New Roman"/>
        </w:rPr>
      </w:r>
      <w:r>
        <w:rPr>
          <w:rFonts w:eastAsiaTheme="minorEastAsia" w:cs="Times New Roman"/>
        </w:rPr>
        <w:fldChar w:fldCharType="separate"/>
      </w:r>
      <w:r>
        <w:rPr>
          <w:b/>
          <w:bCs/>
        </w:rPr>
        <w:t>Fig. 2</w:t>
      </w:r>
      <w:r>
        <w:rPr>
          <w:rFonts w:eastAsiaTheme="minorEastAsia" w:cs="Times New Roman"/>
        </w:rPr>
        <w:fldChar w:fldCharType="end"/>
      </w:r>
      <w:r>
        <w:rPr>
          <w:rFonts w:eastAsiaTheme="minorEastAsia" w:cs="Times New Roman" w:hint="eastAsia"/>
        </w:rPr>
        <w:t>(e),</w:t>
      </w:r>
      <w:r>
        <w:rPr>
          <w:rFonts w:cs="Times New Roman" w:hint="eastAsia"/>
        </w:rPr>
        <w:t xml:space="preserve"> the residual oxygen is controlled within 100</w:t>
      </w:r>
      <w:r>
        <w:rPr>
          <w:rFonts w:eastAsiaTheme="minorEastAsia" w:cs="Times New Roman" w:hint="eastAsia"/>
        </w:rPr>
        <w:t xml:space="preserve"> </w:t>
      </w:r>
      <w:r>
        <w:rPr>
          <w:rFonts w:cs="Times New Roman" w:hint="eastAsia"/>
        </w:rPr>
        <w:t>ppm under the protection of argon atmosphere. Th</w:t>
      </w:r>
      <w:r>
        <w:rPr>
          <w:rFonts w:cs="Times New Roman"/>
        </w:rPr>
        <w:t>e scanning strategy is a zigzag pattern with a rotation angle of 67°</w:t>
      </w:r>
      <w:r>
        <w:rPr>
          <w:rFonts w:eastAsiaTheme="minorEastAsia" w:cs="Times New Roman" w:hint="eastAsia"/>
        </w:rPr>
        <w:t xml:space="preserve"> </w:t>
      </w:r>
      <w:r>
        <w:rPr>
          <w:rFonts w:cs="Times New Roman"/>
        </w:rPr>
        <w:t>between adjacent layers and the laser scanning direction is parallel to each track in each layer. The cube specimens of 1</w:t>
      </w:r>
      <w:r>
        <w:rPr>
          <w:rFonts w:eastAsiaTheme="minorEastAsia" w:cs="Times New Roman" w:hint="eastAsia"/>
        </w:rPr>
        <w:t xml:space="preserve">0 </w:t>
      </w:r>
      <w:r>
        <w:rPr>
          <w:rFonts w:cs="Times New Roman"/>
        </w:rPr>
        <w:t>mm</w:t>
      </w:r>
      <w:r>
        <w:rPr>
          <w:rFonts w:eastAsiaTheme="minorEastAsia" w:cs="Times New Roman" w:hint="eastAsia"/>
        </w:rPr>
        <w:t xml:space="preserve"> </w:t>
      </w:r>
      <w:r>
        <w:rPr>
          <w:rFonts w:cs="Times New Roman"/>
        </w:rPr>
        <w:t>×1</w:t>
      </w:r>
      <w:r>
        <w:rPr>
          <w:rFonts w:eastAsiaTheme="minorEastAsia" w:cs="Times New Roman" w:hint="eastAsia"/>
        </w:rPr>
        <w:t xml:space="preserve">0 </w:t>
      </w:r>
      <w:r>
        <w:rPr>
          <w:rFonts w:cs="Times New Roman"/>
        </w:rPr>
        <w:t>mm</w:t>
      </w:r>
      <w:r>
        <w:rPr>
          <w:rFonts w:eastAsiaTheme="minorEastAsia" w:cs="Times New Roman" w:hint="eastAsia"/>
        </w:rPr>
        <w:t xml:space="preserve"> </w:t>
      </w:r>
      <w:r>
        <w:rPr>
          <w:rFonts w:cs="Times New Roman"/>
        </w:rPr>
        <w:t>×15</w:t>
      </w:r>
      <w:r>
        <w:rPr>
          <w:rFonts w:eastAsiaTheme="minorEastAsia" w:cs="Times New Roman" w:hint="eastAsia"/>
        </w:rPr>
        <w:t xml:space="preserve"> </w:t>
      </w:r>
      <w:r>
        <w:rPr>
          <w:rFonts w:cs="Times New Roman"/>
        </w:rPr>
        <w:t xml:space="preserve">mm are built on the same substrate with different process parameters, </w:t>
      </w:r>
      <w:r>
        <w:rPr>
          <w:rFonts w:cs="Times New Roman"/>
          <w:szCs w:val="24"/>
        </w:rPr>
        <w:t xml:space="preserve">as given in </w:t>
      </w:r>
      <w:r>
        <w:rPr>
          <w:rFonts w:cs="Times New Roman"/>
          <w:szCs w:val="24"/>
        </w:rPr>
        <w:fldChar w:fldCharType="begin"/>
      </w:r>
      <w:r>
        <w:rPr>
          <w:rFonts w:cs="Times New Roman"/>
          <w:szCs w:val="24"/>
        </w:rPr>
        <w:instrText xml:space="preserve"> REF _Ref174914062 \h  \* MERGEFORMAT </w:instrText>
      </w:r>
      <w:r>
        <w:rPr>
          <w:rFonts w:cs="Times New Roman"/>
          <w:szCs w:val="24"/>
        </w:rPr>
      </w:r>
      <w:r>
        <w:rPr>
          <w:rFonts w:cs="Times New Roman"/>
          <w:szCs w:val="24"/>
        </w:rPr>
        <w:fldChar w:fldCharType="separate"/>
      </w:r>
      <w:r>
        <w:rPr>
          <w:rFonts w:cs="Times New Roman"/>
          <w:b/>
          <w:bCs/>
          <w:szCs w:val="24"/>
        </w:rPr>
        <w:t>Table 1</w:t>
      </w:r>
      <w:r>
        <w:rPr>
          <w:rFonts w:cs="Times New Roman"/>
          <w:szCs w:val="24"/>
        </w:rPr>
        <w:fldChar w:fldCharType="end"/>
      </w:r>
      <w:r>
        <w:rPr>
          <w:rFonts w:cs="Times New Roman"/>
          <w:szCs w:val="24"/>
        </w:rPr>
        <w:t>.</w:t>
      </w:r>
    </w:p>
    <w:p w14:paraId="6DA2790F" w14:textId="77777777" w:rsidR="00261A27" w:rsidRDefault="00DA158B">
      <w:pPr>
        <w:keepNext/>
        <w:autoSpaceDE w:val="0"/>
        <w:autoSpaceDN w:val="0"/>
        <w:adjustRightInd w:val="0"/>
        <w:ind w:firstLineChars="0" w:firstLine="0"/>
        <w:jc w:val="center"/>
      </w:pPr>
      <w:r>
        <w:rPr>
          <w:rFonts w:eastAsiaTheme="minorEastAsia" w:cs="Times New Roman"/>
          <w:noProof/>
          <w:szCs w:val="24"/>
        </w:rPr>
        <w:drawing>
          <wp:inline distT="0" distB="0" distL="0" distR="0" wp14:anchorId="2F83919C" wp14:editId="6575E5EF">
            <wp:extent cx="5063490" cy="3438525"/>
            <wp:effectExtent l="0" t="0" r="3810" b="0"/>
            <wp:docPr id="4" name="图片 4" descr="图片包含 室内, 冰箱, 桌子, 打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室内, 冰箱, 桌子, 打开&#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2196" cy="3450801"/>
                    </a:xfrm>
                    <a:prstGeom prst="rect">
                      <a:avLst/>
                    </a:prstGeom>
                  </pic:spPr>
                </pic:pic>
              </a:graphicData>
            </a:graphic>
          </wp:inline>
        </w:drawing>
      </w:r>
    </w:p>
    <w:p w14:paraId="0D0B2C7D" w14:textId="77777777" w:rsidR="00261A27" w:rsidRDefault="00DA158B">
      <w:pPr>
        <w:pStyle w:val="a4"/>
        <w:ind w:firstLine="482"/>
      </w:pPr>
      <w:bookmarkStart w:id="4" w:name="_Ref174986368"/>
      <w:r>
        <w:rPr>
          <w:b/>
          <w:bCs/>
        </w:rPr>
        <w:t xml:space="preserve">Fig. </w:t>
      </w:r>
      <w:r>
        <w:rPr>
          <w:b/>
          <w:bCs/>
        </w:rPr>
        <w:fldChar w:fldCharType="begin"/>
      </w:r>
      <w:r>
        <w:rPr>
          <w:b/>
          <w:bCs/>
        </w:rPr>
        <w:instrText xml:space="preserve"> SEQ Fig. \* ARABIC </w:instrText>
      </w:r>
      <w:r>
        <w:rPr>
          <w:b/>
          <w:bCs/>
        </w:rPr>
        <w:fldChar w:fldCharType="separate"/>
      </w:r>
      <w:r>
        <w:rPr>
          <w:b/>
          <w:bCs/>
        </w:rPr>
        <w:t>2</w:t>
      </w:r>
      <w:r>
        <w:rPr>
          <w:b/>
          <w:bCs/>
        </w:rPr>
        <w:fldChar w:fldCharType="end"/>
      </w:r>
      <w:bookmarkEnd w:id="4"/>
      <w:r>
        <w:rPr>
          <w:rFonts w:hint="eastAsia"/>
        </w:rPr>
        <w:t xml:space="preserve"> Experimental process: (a) c</w:t>
      </w:r>
      <w:r>
        <w:t>reate</w:t>
      </w:r>
      <w:r>
        <w:rPr>
          <w:rFonts w:hint="eastAsia"/>
        </w:rPr>
        <w:t xml:space="preserve"> sample model; (b) generate slice file; (c) experimental device; (d) level the substrate; (e) print procedure; and (f) take out of sample for testing</w:t>
      </w:r>
    </w:p>
    <w:p w14:paraId="00B66A97" w14:textId="77777777" w:rsidR="00261A27" w:rsidRDefault="00261A27">
      <w:pPr>
        <w:autoSpaceDE w:val="0"/>
        <w:autoSpaceDN w:val="0"/>
        <w:adjustRightInd w:val="0"/>
        <w:ind w:firstLine="480"/>
        <w:rPr>
          <w:rFonts w:eastAsiaTheme="minorEastAsia" w:cs="Times New Roman"/>
          <w:szCs w:val="24"/>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686"/>
        <w:gridCol w:w="2583"/>
      </w:tblGrid>
      <w:tr w:rsidR="00261A27" w14:paraId="073B688C" w14:textId="77777777">
        <w:trPr>
          <w:trHeight w:val="345"/>
          <w:jc w:val="center"/>
        </w:trPr>
        <w:tc>
          <w:tcPr>
            <w:tcW w:w="10380" w:type="dxa"/>
            <w:gridSpan w:val="3"/>
            <w:vAlign w:val="center"/>
          </w:tcPr>
          <w:p w14:paraId="7123D8A7" w14:textId="77777777" w:rsidR="00261A27" w:rsidRDefault="00DA158B">
            <w:pPr>
              <w:pStyle w:val="a4"/>
              <w:keepNext/>
              <w:ind w:firstLineChars="0" w:firstLine="0"/>
              <w:jc w:val="both"/>
              <w:rPr>
                <w:b/>
                <w:bCs/>
              </w:rPr>
            </w:pPr>
            <w:bookmarkStart w:id="5" w:name="_Ref174914062"/>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5"/>
          </w:p>
        </w:tc>
      </w:tr>
      <w:tr w:rsidR="00261A27" w14:paraId="175D1581" w14:textId="77777777">
        <w:trPr>
          <w:trHeight w:val="345"/>
          <w:jc w:val="center"/>
        </w:trPr>
        <w:tc>
          <w:tcPr>
            <w:tcW w:w="10380" w:type="dxa"/>
            <w:gridSpan w:val="3"/>
            <w:tcBorders>
              <w:bottom w:val="single" w:sz="4" w:space="0" w:color="auto"/>
            </w:tcBorders>
            <w:vAlign w:val="center"/>
          </w:tcPr>
          <w:p w14:paraId="0D2674D7" w14:textId="77777777" w:rsidR="00261A27" w:rsidRDefault="00DA158B">
            <w:pPr>
              <w:pStyle w:val="a4"/>
              <w:keepNext/>
              <w:ind w:firstLineChars="0" w:firstLine="0"/>
              <w:jc w:val="both"/>
              <w:rPr>
                <w:b/>
                <w:bCs/>
              </w:rPr>
            </w:pPr>
            <w:r>
              <w:rPr>
                <w:rFonts w:eastAsia="楷体" w:hint="eastAsia"/>
              </w:rPr>
              <w:t>LPBF</w:t>
            </w:r>
            <w:r>
              <w:rPr>
                <w:rFonts w:eastAsia="楷体"/>
              </w:rPr>
              <w:t xml:space="preserve"> processing conditions used in this work</w:t>
            </w:r>
          </w:p>
        </w:tc>
      </w:tr>
      <w:tr w:rsidR="00261A27" w14:paraId="65557091" w14:textId="77777777">
        <w:trPr>
          <w:jc w:val="center"/>
        </w:trPr>
        <w:tc>
          <w:tcPr>
            <w:tcW w:w="4111" w:type="dxa"/>
            <w:tcBorders>
              <w:top w:val="single" w:sz="4" w:space="0" w:color="auto"/>
              <w:bottom w:val="single" w:sz="4" w:space="0" w:color="auto"/>
            </w:tcBorders>
            <w:vAlign w:val="center"/>
          </w:tcPr>
          <w:p w14:paraId="690EAE95"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cs="Times New Roman"/>
              </w:rPr>
              <w:t>Processing parameters</w:t>
            </w:r>
          </w:p>
        </w:tc>
        <w:tc>
          <w:tcPr>
            <w:tcW w:w="3686" w:type="dxa"/>
            <w:tcBorders>
              <w:top w:val="single" w:sz="4" w:space="0" w:color="auto"/>
              <w:bottom w:val="single" w:sz="4" w:space="0" w:color="auto"/>
            </w:tcBorders>
            <w:vAlign w:val="center"/>
          </w:tcPr>
          <w:p w14:paraId="734C7739"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cs="Times New Roman"/>
              </w:rPr>
              <w:t>Value</w:t>
            </w:r>
          </w:p>
        </w:tc>
        <w:tc>
          <w:tcPr>
            <w:tcW w:w="2583" w:type="dxa"/>
            <w:tcBorders>
              <w:top w:val="single" w:sz="4" w:space="0" w:color="auto"/>
              <w:bottom w:val="single" w:sz="4" w:space="0" w:color="auto"/>
            </w:tcBorders>
            <w:vAlign w:val="center"/>
          </w:tcPr>
          <w:p w14:paraId="5786B187"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eastAsia="楷体" w:cs="Times New Roman" w:hint="eastAsia"/>
                <w:color w:val="000000" w:themeColor="text1"/>
                <w:kern w:val="24"/>
                <w:position w:val="1"/>
                <w:szCs w:val="24"/>
              </w:rPr>
              <w:t>Unit</w:t>
            </w:r>
          </w:p>
        </w:tc>
      </w:tr>
      <w:tr w:rsidR="00261A27" w14:paraId="25D00A88" w14:textId="77777777">
        <w:trPr>
          <w:jc w:val="center"/>
        </w:trPr>
        <w:tc>
          <w:tcPr>
            <w:tcW w:w="4111" w:type="dxa"/>
            <w:tcBorders>
              <w:top w:val="single" w:sz="4" w:space="0" w:color="auto"/>
            </w:tcBorders>
            <w:vAlign w:val="center"/>
          </w:tcPr>
          <w:p w14:paraId="19CC536E"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Laser power</w:t>
            </w:r>
          </w:p>
        </w:tc>
        <w:tc>
          <w:tcPr>
            <w:tcW w:w="3686" w:type="dxa"/>
            <w:tcBorders>
              <w:top w:val="single" w:sz="4" w:space="0" w:color="auto"/>
            </w:tcBorders>
            <w:vAlign w:val="center"/>
          </w:tcPr>
          <w:p w14:paraId="4EA953E3"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385</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460</w:t>
            </w:r>
          </w:p>
        </w:tc>
        <w:tc>
          <w:tcPr>
            <w:tcW w:w="2583" w:type="dxa"/>
            <w:tcBorders>
              <w:top w:val="single" w:sz="4" w:space="0" w:color="auto"/>
            </w:tcBorders>
            <w:vAlign w:val="center"/>
          </w:tcPr>
          <w:p w14:paraId="51041CC1"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eastAsia="楷体" w:cs="Times New Roman" w:hint="eastAsia"/>
                <w:color w:val="000000" w:themeColor="text1"/>
                <w:kern w:val="24"/>
                <w:position w:val="1"/>
                <w:szCs w:val="24"/>
              </w:rPr>
              <w:t>W</w:t>
            </w:r>
          </w:p>
        </w:tc>
      </w:tr>
      <w:tr w:rsidR="00261A27" w14:paraId="4005F3EF" w14:textId="77777777">
        <w:trPr>
          <w:jc w:val="center"/>
        </w:trPr>
        <w:tc>
          <w:tcPr>
            <w:tcW w:w="4111" w:type="dxa"/>
            <w:vAlign w:val="center"/>
          </w:tcPr>
          <w:p w14:paraId="3930C4E5"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Laser scanning speed</w:t>
            </w:r>
          </w:p>
        </w:tc>
        <w:tc>
          <w:tcPr>
            <w:tcW w:w="3686" w:type="dxa"/>
            <w:vAlign w:val="center"/>
          </w:tcPr>
          <w:p w14:paraId="1EFE5598"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700</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1150</w:t>
            </w:r>
          </w:p>
        </w:tc>
        <w:tc>
          <w:tcPr>
            <w:tcW w:w="2583" w:type="dxa"/>
            <w:vAlign w:val="center"/>
          </w:tcPr>
          <w:p w14:paraId="1E2657E0"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eastAsia="楷体" w:cs="Times New Roman"/>
                <w:color w:val="000000" w:themeColor="text1"/>
                <w:kern w:val="24"/>
                <w:position w:val="1"/>
                <w:szCs w:val="24"/>
              </w:rPr>
              <w:t>mm/s</w:t>
            </w:r>
          </w:p>
        </w:tc>
      </w:tr>
      <w:tr w:rsidR="00261A27" w14:paraId="0AD23C92" w14:textId="77777777">
        <w:trPr>
          <w:jc w:val="center"/>
        </w:trPr>
        <w:tc>
          <w:tcPr>
            <w:tcW w:w="4111" w:type="dxa"/>
            <w:vAlign w:val="center"/>
          </w:tcPr>
          <w:p w14:paraId="3F6BDD35"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Hatching space</w:t>
            </w:r>
          </w:p>
        </w:tc>
        <w:tc>
          <w:tcPr>
            <w:tcW w:w="3686" w:type="dxa"/>
            <w:vAlign w:val="center"/>
          </w:tcPr>
          <w:p w14:paraId="28121BBD"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90</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115</w:t>
            </w:r>
          </w:p>
        </w:tc>
        <w:tc>
          <w:tcPr>
            <w:tcW w:w="2583" w:type="dxa"/>
            <w:vAlign w:val="center"/>
          </w:tcPr>
          <w:p w14:paraId="59BEE133"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proofErr w:type="spellStart"/>
            <w:r>
              <w:rPr>
                <w:rFonts w:eastAsia="楷体" w:cs="Times New Roman"/>
                <w:color w:val="000000" w:themeColor="text1"/>
                <w:kern w:val="24"/>
                <w:position w:val="1"/>
                <w:szCs w:val="24"/>
              </w:rPr>
              <w:t>μm</w:t>
            </w:r>
            <w:proofErr w:type="spellEnd"/>
          </w:p>
        </w:tc>
      </w:tr>
      <w:tr w:rsidR="00261A27" w14:paraId="60A70E58" w14:textId="77777777">
        <w:trPr>
          <w:jc w:val="center"/>
        </w:trPr>
        <w:tc>
          <w:tcPr>
            <w:tcW w:w="4111" w:type="dxa"/>
            <w:vAlign w:val="center"/>
          </w:tcPr>
          <w:p w14:paraId="3E6A54C0"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Laser beam spot size</w:t>
            </w:r>
          </w:p>
        </w:tc>
        <w:tc>
          <w:tcPr>
            <w:tcW w:w="3686" w:type="dxa"/>
            <w:vAlign w:val="center"/>
          </w:tcPr>
          <w:p w14:paraId="10422DEF"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100</w:t>
            </w:r>
          </w:p>
        </w:tc>
        <w:tc>
          <w:tcPr>
            <w:tcW w:w="2583" w:type="dxa"/>
            <w:vAlign w:val="center"/>
          </w:tcPr>
          <w:p w14:paraId="55E8D7AE"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proofErr w:type="spellStart"/>
            <w:r>
              <w:rPr>
                <w:rFonts w:eastAsia="楷体" w:cs="Times New Roman"/>
                <w:color w:val="000000" w:themeColor="text1"/>
                <w:kern w:val="24"/>
                <w:position w:val="1"/>
                <w:szCs w:val="24"/>
              </w:rPr>
              <w:t>μm</w:t>
            </w:r>
            <w:proofErr w:type="spellEnd"/>
          </w:p>
        </w:tc>
      </w:tr>
      <w:tr w:rsidR="00261A27" w14:paraId="29D5C74F" w14:textId="77777777">
        <w:trPr>
          <w:jc w:val="center"/>
        </w:trPr>
        <w:tc>
          <w:tcPr>
            <w:tcW w:w="4111" w:type="dxa"/>
            <w:vAlign w:val="center"/>
          </w:tcPr>
          <w:p w14:paraId="03DE2189"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Layer thickness</w:t>
            </w:r>
          </w:p>
        </w:tc>
        <w:tc>
          <w:tcPr>
            <w:tcW w:w="3686" w:type="dxa"/>
            <w:vAlign w:val="center"/>
          </w:tcPr>
          <w:p w14:paraId="7BB936E5"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80, 100, 120</w:t>
            </w:r>
          </w:p>
        </w:tc>
        <w:tc>
          <w:tcPr>
            <w:tcW w:w="2583" w:type="dxa"/>
            <w:vAlign w:val="center"/>
          </w:tcPr>
          <w:p w14:paraId="0B7BDCE4"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proofErr w:type="spellStart"/>
            <w:r>
              <w:rPr>
                <w:rFonts w:eastAsia="楷体" w:cs="Times New Roman"/>
                <w:color w:val="000000" w:themeColor="text1"/>
                <w:kern w:val="24"/>
                <w:position w:val="1"/>
                <w:szCs w:val="24"/>
              </w:rPr>
              <w:t>μm</w:t>
            </w:r>
            <w:proofErr w:type="spellEnd"/>
          </w:p>
        </w:tc>
      </w:tr>
      <w:tr w:rsidR="00261A27" w14:paraId="03E2339F" w14:textId="77777777">
        <w:trPr>
          <w:jc w:val="center"/>
        </w:trPr>
        <w:tc>
          <w:tcPr>
            <w:tcW w:w="4111" w:type="dxa"/>
            <w:vAlign w:val="center"/>
          </w:tcPr>
          <w:p w14:paraId="094BE92F"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Powder size distribution</w:t>
            </w:r>
          </w:p>
        </w:tc>
        <w:tc>
          <w:tcPr>
            <w:tcW w:w="3686" w:type="dxa"/>
            <w:vAlign w:val="center"/>
          </w:tcPr>
          <w:p w14:paraId="403D6E7D"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15</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w:t>
            </w:r>
            <w:r>
              <w:rPr>
                <w:rFonts w:eastAsia="楷体" w:cs="Times New Roman" w:hint="eastAsia"/>
                <w:color w:val="000000" w:themeColor="text1"/>
                <w:kern w:val="24"/>
                <w:position w:val="1"/>
                <w:szCs w:val="24"/>
              </w:rPr>
              <w:t xml:space="preserve"> </w:t>
            </w:r>
            <w:r>
              <w:rPr>
                <w:rFonts w:eastAsia="楷体" w:cs="Times New Roman"/>
                <w:color w:val="000000" w:themeColor="text1"/>
                <w:kern w:val="24"/>
                <w:position w:val="1"/>
                <w:szCs w:val="24"/>
              </w:rPr>
              <w:t>80</w:t>
            </w:r>
          </w:p>
        </w:tc>
        <w:tc>
          <w:tcPr>
            <w:tcW w:w="2583" w:type="dxa"/>
            <w:vAlign w:val="center"/>
          </w:tcPr>
          <w:p w14:paraId="0FC49704"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proofErr w:type="spellStart"/>
            <w:r>
              <w:rPr>
                <w:rFonts w:eastAsia="楷体" w:cs="Times New Roman"/>
                <w:color w:val="000000" w:themeColor="text1"/>
                <w:kern w:val="24"/>
                <w:position w:val="1"/>
                <w:szCs w:val="24"/>
              </w:rPr>
              <w:t>μm</w:t>
            </w:r>
            <w:proofErr w:type="spellEnd"/>
          </w:p>
        </w:tc>
      </w:tr>
      <w:tr w:rsidR="00261A27" w14:paraId="18CAE792" w14:textId="77777777">
        <w:trPr>
          <w:jc w:val="center"/>
        </w:trPr>
        <w:tc>
          <w:tcPr>
            <w:tcW w:w="4111" w:type="dxa"/>
            <w:vAlign w:val="center"/>
          </w:tcPr>
          <w:p w14:paraId="17E312F6"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Shielding gas</w:t>
            </w:r>
          </w:p>
        </w:tc>
        <w:tc>
          <w:tcPr>
            <w:tcW w:w="3686" w:type="dxa"/>
            <w:vAlign w:val="center"/>
          </w:tcPr>
          <w:p w14:paraId="7D5B23AE"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Argon</w:t>
            </w:r>
          </w:p>
        </w:tc>
        <w:tc>
          <w:tcPr>
            <w:tcW w:w="2583" w:type="dxa"/>
            <w:vAlign w:val="center"/>
          </w:tcPr>
          <w:p w14:paraId="2C74D2E2"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eastAsia="楷体" w:cs="Times New Roman" w:hint="eastAsia"/>
                <w:color w:val="000000" w:themeColor="text1"/>
                <w:kern w:val="24"/>
                <w:position w:val="1"/>
                <w:szCs w:val="24"/>
              </w:rPr>
              <w:t>/</w:t>
            </w:r>
          </w:p>
        </w:tc>
      </w:tr>
      <w:tr w:rsidR="00261A27" w14:paraId="3D50B991" w14:textId="77777777">
        <w:trPr>
          <w:jc w:val="center"/>
        </w:trPr>
        <w:tc>
          <w:tcPr>
            <w:tcW w:w="4111" w:type="dxa"/>
            <w:vAlign w:val="center"/>
          </w:tcPr>
          <w:p w14:paraId="3B2279BF"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lastRenderedPageBreak/>
              <w:t>Oxygen content</w:t>
            </w:r>
          </w:p>
        </w:tc>
        <w:tc>
          <w:tcPr>
            <w:tcW w:w="3686" w:type="dxa"/>
            <w:vAlign w:val="center"/>
          </w:tcPr>
          <w:p w14:paraId="34A56696" w14:textId="77777777" w:rsidR="00261A27" w:rsidRDefault="00DA158B">
            <w:pPr>
              <w:autoSpaceDE w:val="0"/>
              <w:autoSpaceDN w:val="0"/>
              <w:adjustRightInd w:val="0"/>
              <w:ind w:firstLineChars="0" w:firstLine="0"/>
              <w:jc w:val="center"/>
              <w:rPr>
                <w:rFonts w:cs="Times New Roman"/>
                <w:szCs w:val="24"/>
              </w:rPr>
            </w:pPr>
            <w:r>
              <w:rPr>
                <w:rFonts w:eastAsia="楷体" w:cs="Times New Roman"/>
                <w:color w:val="000000" w:themeColor="text1"/>
                <w:kern w:val="24"/>
                <w:position w:val="1"/>
                <w:szCs w:val="24"/>
              </w:rPr>
              <w:t>≤ 100</w:t>
            </w:r>
          </w:p>
        </w:tc>
        <w:tc>
          <w:tcPr>
            <w:tcW w:w="2583" w:type="dxa"/>
            <w:vAlign w:val="center"/>
          </w:tcPr>
          <w:p w14:paraId="485D45EF" w14:textId="77777777" w:rsidR="00261A27" w:rsidRDefault="00DA158B">
            <w:pPr>
              <w:autoSpaceDE w:val="0"/>
              <w:autoSpaceDN w:val="0"/>
              <w:adjustRightInd w:val="0"/>
              <w:ind w:firstLineChars="0" w:firstLine="0"/>
              <w:jc w:val="center"/>
              <w:rPr>
                <w:rFonts w:eastAsia="楷体" w:cs="Times New Roman"/>
                <w:color w:val="000000" w:themeColor="text1"/>
                <w:kern w:val="24"/>
                <w:position w:val="1"/>
                <w:szCs w:val="24"/>
              </w:rPr>
            </w:pPr>
            <w:r>
              <w:rPr>
                <w:rFonts w:eastAsia="楷体" w:cs="Times New Roman"/>
                <w:color w:val="000000" w:themeColor="text1"/>
                <w:kern w:val="24"/>
                <w:position w:val="1"/>
                <w:szCs w:val="24"/>
              </w:rPr>
              <w:t>ppm</w:t>
            </w:r>
          </w:p>
        </w:tc>
      </w:tr>
      <w:tr w:rsidR="00261A27" w14:paraId="2B675C28" w14:textId="77777777">
        <w:trPr>
          <w:jc w:val="center"/>
        </w:trPr>
        <w:tc>
          <w:tcPr>
            <w:tcW w:w="4111" w:type="dxa"/>
            <w:tcBorders>
              <w:bottom w:val="single" w:sz="4" w:space="0" w:color="auto"/>
            </w:tcBorders>
            <w:vAlign w:val="center"/>
          </w:tcPr>
          <w:p w14:paraId="5CEBBE0D" w14:textId="77777777" w:rsidR="00261A27" w:rsidRDefault="00DA158B">
            <w:pPr>
              <w:autoSpaceDE w:val="0"/>
              <w:autoSpaceDN w:val="0"/>
              <w:adjustRightInd w:val="0"/>
              <w:ind w:firstLineChars="0" w:firstLine="0"/>
              <w:jc w:val="center"/>
              <w:rPr>
                <w:rFonts w:cs="Times New Roman"/>
                <w:szCs w:val="24"/>
              </w:rPr>
            </w:pPr>
            <w:r>
              <w:rPr>
                <w:rFonts w:eastAsia="等线" w:cs="Times New Roman"/>
                <w:color w:val="000000"/>
                <w:szCs w:val="24"/>
              </w:rPr>
              <w:t>Gas pressure</w:t>
            </w:r>
          </w:p>
        </w:tc>
        <w:tc>
          <w:tcPr>
            <w:tcW w:w="3686" w:type="dxa"/>
            <w:tcBorders>
              <w:bottom w:val="single" w:sz="4" w:space="0" w:color="auto"/>
            </w:tcBorders>
            <w:vAlign w:val="center"/>
          </w:tcPr>
          <w:p w14:paraId="5AE6D269" w14:textId="77777777" w:rsidR="00261A27" w:rsidRDefault="00DA158B">
            <w:pPr>
              <w:autoSpaceDE w:val="0"/>
              <w:autoSpaceDN w:val="0"/>
              <w:adjustRightInd w:val="0"/>
              <w:ind w:firstLineChars="0" w:firstLine="0"/>
              <w:jc w:val="center"/>
              <w:rPr>
                <w:rFonts w:cs="Times New Roman"/>
                <w:szCs w:val="24"/>
              </w:rPr>
            </w:pPr>
            <w:r>
              <w:rPr>
                <w:rFonts w:eastAsia="等线" w:cs="Times New Roman"/>
                <w:color w:val="000000"/>
                <w:szCs w:val="24"/>
              </w:rPr>
              <w:t>0</w:t>
            </w:r>
            <w:r>
              <w:rPr>
                <w:rFonts w:eastAsia="等线" w:cs="Times New Roman" w:hint="eastAsia"/>
                <w:color w:val="000000"/>
                <w:szCs w:val="24"/>
              </w:rPr>
              <w:t xml:space="preserve"> </w:t>
            </w:r>
            <w:r>
              <w:rPr>
                <w:rFonts w:eastAsia="等线" w:cs="Times New Roman"/>
                <w:color w:val="000000"/>
                <w:szCs w:val="24"/>
              </w:rPr>
              <w:t>-</w:t>
            </w:r>
            <w:r>
              <w:rPr>
                <w:rFonts w:eastAsia="等线" w:cs="Times New Roman" w:hint="eastAsia"/>
                <w:color w:val="000000"/>
                <w:szCs w:val="24"/>
              </w:rPr>
              <w:t xml:space="preserve"> </w:t>
            </w:r>
            <w:r>
              <w:rPr>
                <w:rFonts w:eastAsia="等线" w:cs="Times New Roman"/>
                <w:color w:val="000000"/>
                <w:szCs w:val="24"/>
              </w:rPr>
              <w:t>1500</w:t>
            </w:r>
          </w:p>
        </w:tc>
        <w:tc>
          <w:tcPr>
            <w:tcW w:w="2583" w:type="dxa"/>
            <w:tcBorders>
              <w:bottom w:val="single" w:sz="4" w:space="0" w:color="auto"/>
            </w:tcBorders>
            <w:vAlign w:val="center"/>
          </w:tcPr>
          <w:p w14:paraId="6422F03E" w14:textId="77777777" w:rsidR="00261A27" w:rsidRDefault="00DA158B">
            <w:pPr>
              <w:autoSpaceDE w:val="0"/>
              <w:autoSpaceDN w:val="0"/>
              <w:adjustRightInd w:val="0"/>
              <w:ind w:firstLineChars="0" w:firstLine="0"/>
              <w:jc w:val="center"/>
              <w:rPr>
                <w:rFonts w:eastAsia="等线" w:cs="Times New Roman"/>
                <w:color w:val="000000"/>
                <w:szCs w:val="24"/>
              </w:rPr>
            </w:pPr>
            <w:r>
              <w:rPr>
                <w:rFonts w:eastAsia="等线" w:cs="Times New Roman"/>
                <w:color w:val="000000"/>
                <w:szCs w:val="24"/>
              </w:rPr>
              <w:t>Pa</w:t>
            </w:r>
          </w:p>
        </w:tc>
      </w:tr>
    </w:tbl>
    <w:p w14:paraId="37473802" w14:textId="77777777" w:rsidR="00261A27" w:rsidRDefault="00261A27">
      <w:pPr>
        <w:autoSpaceDE w:val="0"/>
        <w:autoSpaceDN w:val="0"/>
        <w:adjustRightInd w:val="0"/>
        <w:ind w:firstLineChars="0" w:firstLine="0"/>
        <w:rPr>
          <w:rFonts w:cs="Times New Roman"/>
        </w:rPr>
      </w:pPr>
    </w:p>
    <w:p w14:paraId="423C7786" w14:textId="77777777" w:rsidR="00261A27" w:rsidRDefault="00DA158B">
      <w:pPr>
        <w:autoSpaceDE w:val="0"/>
        <w:autoSpaceDN w:val="0"/>
        <w:adjustRightInd w:val="0"/>
        <w:ind w:firstLine="480"/>
        <w:rPr>
          <w:rFonts w:cs="Times New Roman"/>
        </w:rPr>
      </w:pPr>
      <w:r>
        <w:rPr>
          <w:rFonts w:cs="Times New Roman"/>
        </w:rPr>
        <w:t>Gas-atomized SS</w:t>
      </w:r>
      <w:r>
        <w:rPr>
          <w:rFonts w:eastAsiaTheme="minorEastAsia" w:cs="Times New Roman" w:hint="eastAsia"/>
        </w:rPr>
        <w:t>-</w:t>
      </w:r>
      <w:r>
        <w:rPr>
          <w:rFonts w:cs="Times New Roman"/>
        </w:rPr>
        <w:t xml:space="preserve">CX powder is used as raw material, which is provided by </w:t>
      </w:r>
      <w:proofErr w:type="spellStart"/>
      <w:r>
        <w:rPr>
          <w:rFonts w:cs="Times New Roman"/>
        </w:rPr>
        <w:t>Vlory</w:t>
      </w:r>
      <w:proofErr w:type="spellEnd"/>
      <w:r>
        <w:rPr>
          <w:rFonts w:cs="Times New Roman"/>
        </w:rPr>
        <w:t xml:space="preserve"> with particle sizes in range of 15</w:t>
      </w:r>
      <w:r>
        <w:rPr>
          <w:rFonts w:eastAsiaTheme="minorEastAsia" w:cs="Times New Roman" w:hint="eastAsia"/>
        </w:rPr>
        <w:t xml:space="preserve"> - </w:t>
      </w:r>
      <w:r>
        <w:rPr>
          <w:rFonts w:cs="Times New Roman"/>
        </w:rPr>
        <w:t>80</w:t>
      </w:r>
      <w:r>
        <w:rPr>
          <w:rFonts w:eastAsiaTheme="minorEastAsia" w:cs="Times New Roman" w:hint="eastAsia"/>
        </w:rPr>
        <w:t xml:space="preserve"> </w:t>
      </w:r>
      <w:proofErr w:type="spellStart"/>
      <w:r>
        <w:rPr>
          <w:rFonts w:cs="Times New Roman"/>
        </w:rPr>
        <w:t>μm</w:t>
      </w:r>
      <w:proofErr w:type="spellEnd"/>
      <w:r>
        <w:rPr>
          <w:rFonts w:cs="Times New Roman"/>
        </w:rPr>
        <w:t xml:space="preserve"> and its chemical composition is gi</w:t>
      </w:r>
      <w:r>
        <w:rPr>
          <w:rFonts w:cs="Times New Roman"/>
          <w:szCs w:val="24"/>
        </w:rPr>
        <w:t xml:space="preserve">ven in </w:t>
      </w:r>
      <w:r>
        <w:rPr>
          <w:rFonts w:cs="Times New Roman"/>
          <w:szCs w:val="24"/>
        </w:rPr>
        <w:fldChar w:fldCharType="begin"/>
      </w:r>
      <w:r>
        <w:rPr>
          <w:rFonts w:cs="Times New Roman"/>
          <w:szCs w:val="24"/>
        </w:rPr>
        <w:instrText xml:space="preserve"> REF _Ref174914609 \h  \* MERGEFORMAT </w:instrText>
      </w:r>
      <w:r>
        <w:rPr>
          <w:rFonts w:cs="Times New Roman"/>
          <w:szCs w:val="24"/>
        </w:rPr>
      </w:r>
      <w:r>
        <w:rPr>
          <w:rFonts w:cs="Times New Roman"/>
          <w:szCs w:val="24"/>
        </w:rPr>
        <w:fldChar w:fldCharType="separate"/>
      </w:r>
      <w:r>
        <w:rPr>
          <w:rFonts w:cs="Times New Roman"/>
          <w:b/>
          <w:bCs/>
          <w:szCs w:val="24"/>
        </w:rPr>
        <w:t>Table 2</w:t>
      </w:r>
      <w:r>
        <w:rPr>
          <w:rFonts w:cs="Times New Roman"/>
          <w:szCs w:val="24"/>
        </w:rPr>
        <w:fldChar w:fldCharType="end"/>
      </w:r>
      <w:r>
        <w:rPr>
          <w:rFonts w:cs="Times New Roman"/>
          <w:szCs w:val="24"/>
        </w:rPr>
        <w:t xml:space="preserve">. According to the scanning electron microscope (SEM) in </w:t>
      </w:r>
      <w:r>
        <w:rPr>
          <w:rFonts w:cs="Times New Roman"/>
          <w:szCs w:val="24"/>
        </w:rPr>
        <w:fldChar w:fldCharType="begin"/>
      </w:r>
      <w:r>
        <w:rPr>
          <w:rFonts w:cs="Times New Roman"/>
          <w:szCs w:val="24"/>
        </w:rPr>
        <w:instrText xml:space="preserve"> REF _Ref174912848 \h  \* MERGEFORMAT </w:instrText>
      </w:r>
      <w:r>
        <w:rPr>
          <w:rFonts w:cs="Times New Roman"/>
          <w:szCs w:val="24"/>
        </w:rPr>
      </w:r>
      <w:r>
        <w:rPr>
          <w:rFonts w:cs="Times New Roman"/>
          <w:szCs w:val="24"/>
        </w:rPr>
        <w:fldChar w:fldCharType="separate"/>
      </w:r>
      <w:r>
        <w:rPr>
          <w:rFonts w:cs="Times New Roman"/>
          <w:b/>
          <w:bCs/>
          <w:szCs w:val="24"/>
        </w:rPr>
        <w:t>Fig. 3</w:t>
      </w:r>
      <w:r>
        <w:rPr>
          <w:rFonts w:cs="Times New Roman"/>
          <w:szCs w:val="24"/>
        </w:rPr>
        <w:fldChar w:fldCharType="end"/>
      </w:r>
      <w:r>
        <w:rPr>
          <w:rFonts w:cs="Times New Roman"/>
          <w:szCs w:val="24"/>
        </w:rPr>
        <w:t>(a), it is seen that the powder particles are mainly spherical with smooth surface, and only a small amount of irregular satellite particles is adhered. In addition, the particle size distribution of the powder is characterized using a laser diffraction particle size analyzer (</w:t>
      </w:r>
      <w:proofErr w:type="spellStart"/>
      <w:r>
        <w:rPr>
          <w:rFonts w:cs="Times New Roman"/>
          <w:szCs w:val="24"/>
        </w:rPr>
        <w:t>Mastersizer</w:t>
      </w:r>
      <w:proofErr w:type="spellEnd"/>
      <w:r>
        <w:rPr>
          <w:rFonts w:cs="Times New Roman"/>
          <w:szCs w:val="24"/>
        </w:rPr>
        <w:t xml:space="preserve"> 3000</w:t>
      </w:r>
      <w:r>
        <w:rPr>
          <w:rFonts w:eastAsiaTheme="minorEastAsia" w:cs="Times New Roman" w:hint="eastAsia"/>
          <w:szCs w:val="24"/>
        </w:rPr>
        <w:t xml:space="preserve"> </w:t>
      </w:r>
      <w:r>
        <w:rPr>
          <w:rFonts w:cs="Times New Roman"/>
          <w:szCs w:val="24"/>
        </w:rPr>
        <w:t xml:space="preserve">+ Ultra). As shown in </w:t>
      </w:r>
      <w:r>
        <w:rPr>
          <w:rFonts w:cs="Times New Roman"/>
          <w:szCs w:val="24"/>
        </w:rPr>
        <w:fldChar w:fldCharType="begin"/>
      </w:r>
      <w:r>
        <w:rPr>
          <w:rFonts w:cs="Times New Roman"/>
          <w:szCs w:val="24"/>
        </w:rPr>
        <w:instrText xml:space="preserve"> REF _Ref174912848 \h  \* MERGEFORMAT </w:instrText>
      </w:r>
      <w:r>
        <w:rPr>
          <w:rFonts w:cs="Times New Roman"/>
          <w:szCs w:val="24"/>
        </w:rPr>
      </w:r>
      <w:r>
        <w:rPr>
          <w:rFonts w:cs="Times New Roman"/>
          <w:szCs w:val="24"/>
        </w:rPr>
        <w:fldChar w:fldCharType="separate"/>
      </w:r>
      <w:r>
        <w:rPr>
          <w:rFonts w:cs="Times New Roman"/>
          <w:b/>
          <w:bCs/>
          <w:szCs w:val="24"/>
        </w:rPr>
        <w:t>Fig. 3</w:t>
      </w:r>
      <w:r>
        <w:rPr>
          <w:rFonts w:cs="Times New Roman"/>
          <w:szCs w:val="24"/>
        </w:rPr>
        <w:fldChar w:fldCharType="end"/>
      </w:r>
      <w:r>
        <w:rPr>
          <w:rFonts w:cs="Times New Roman"/>
          <w:szCs w:val="24"/>
        </w:rPr>
        <w:t>(b), the powder has a particl</w:t>
      </w:r>
      <w:r>
        <w:rPr>
          <w:rFonts w:cs="Times New Roman"/>
        </w:rPr>
        <w:t>es size of D</w:t>
      </w:r>
      <w:r>
        <w:rPr>
          <w:rFonts w:cs="Times New Roman"/>
          <w:vertAlign w:val="subscript"/>
        </w:rPr>
        <w:t>r</w:t>
      </w:r>
      <w:r>
        <w:rPr>
          <w:rFonts w:eastAsiaTheme="minorEastAsia" w:cs="Times New Roman" w:hint="eastAsia"/>
        </w:rPr>
        <w:t xml:space="preserve"> = </w:t>
      </w:r>
      <w:r>
        <w:rPr>
          <w:rFonts w:cs="Times New Roman"/>
        </w:rPr>
        <w:t>15</w:t>
      </w:r>
      <w:r>
        <w:rPr>
          <w:rFonts w:eastAsiaTheme="minorEastAsia" w:cs="Times New Roman" w:hint="eastAsia"/>
        </w:rPr>
        <w:t xml:space="preserve"> - </w:t>
      </w:r>
      <w:r>
        <w:rPr>
          <w:rFonts w:cs="Times New Roman"/>
        </w:rPr>
        <w:t>80</w:t>
      </w:r>
      <w:r>
        <w:rPr>
          <w:rFonts w:eastAsiaTheme="minorEastAsia" w:cs="Times New Roman" w:hint="eastAsia"/>
        </w:rPr>
        <w:t xml:space="preserve"> </w:t>
      </w:r>
      <w:proofErr w:type="spellStart"/>
      <w:r>
        <w:rPr>
          <w:rFonts w:cs="Times New Roman"/>
        </w:rPr>
        <w:t>μm</w:t>
      </w:r>
      <w:proofErr w:type="spellEnd"/>
      <w:r>
        <w:rPr>
          <w:rFonts w:cs="Times New Roman"/>
        </w:rPr>
        <w:t xml:space="preserve"> and an average diameter of </w:t>
      </w:r>
      <w:proofErr w:type="spellStart"/>
      <w:r>
        <w:rPr>
          <w:rFonts w:cs="Times New Roman"/>
        </w:rPr>
        <w:t>D</w:t>
      </w:r>
      <w:r>
        <w:rPr>
          <w:rFonts w:cs="Times New Roman"/>
          <w:vertAlign w:val="subscript"/>
        </w:rPr>
        <w:t>mean</w:t>
      </w:r>
      <w:proofErr w:type="spellEnd"/>
      <w:r>
        <w:rPr>
          <w:rFonts w:eastAsiaTheme="minorEastAsia" w:cs="Times New Roman" w:hint="eastAsia"/>
        </w:rPr>
        <w:t xml:space="preserve"> </w:t>
      </w:r>
      <w:r>
        <w:rPr>
          <w:rFonts w:cs="Times New Roman"/>
        </w:rPr>
        <w:t>=</w:t>
      </w:r>
      <w:r>
        <w:rPr>
          <w:rFonts w:eastAsiaTheme="minorEastAsia" w:cs="Times New Roman" w:hint="eastAsia"/>
        </w:rPr>
        <w:t xml:space="preserve"> </w:t>
      </w:r>
      <w:r>
        <w:rPr>
          <w:rFonts w:cs="Times New Roman"/>
        </w:rPr>
        <w:t>45.5</w:t>
      </w:r>
      <w:r>
        <w:rPr>
          <w:rFonts w:eastAsiaTheme="minorEastAsia" w:cs="Times New Roman" w:hint="eastAsia"/>
        </w:rPr>
        <w:t xml:space="preserve"> </w:t>
      </w:r>
      <w:proofErr w:type="spellStart"/>
      <w:r>
        <w:rPr>
          <w:rFonts w:cs="Times New Roman"/>
        </w:rPr>
        <w:t>μm</w:t>
      </w:r>
      <w:proofErr w:type="spellEnd"/>
      <w:r>
        <w:rPr>
          <w:rFonts w:cs="Times New Roman"/>
        </w:rPr>
        <w:t xml:space="preserve"> (D</w:t>
      </w:r>
      <w:r>
        <w:rPr>
          <w:rFonts w:cs="Times New Roman"/>
          <w:vertAlign w:val="subscript"/>
        </w:rPr>
        <w:t>10</w:t>
      </w:r>
      <w:r>
        <w:rPr>
          <w:rFonts w:eastAsiaTheme="minorEastAsia" w:cs="Times New Roman" w:hint="eastAsia"/>
        </w:rPr>
        <w:t xml:space="preserve"> </w:t>
      </w:r>
      <w:r>
        <w:rPr>
          <w:rFonts w:cs="Times New Roman"/>
        </w:rPr>
        <w:t>=</w:t>
      </w:r>
      <w:r>
        <w:rPr>
          <w:rFonts w:eastAsiaTheme="minorEastAsia" w:cs="Times New Roman" w:hint="eastAsia"/>
        </w:rPr>
        <w:t xml:space="preserve"> </w:t>
      </w:r>
      <w:r>
        <w:rPr>
          <w:rFonts w:cs="Times New Roman"/>
        </w:rPr>
        <w:t>22.2</w:t>
      </w:r>
      <w:r>
        <w:rPr>
          <w:rFonts w:eastAsiaTheme="minorEastAsia" w:cs="Times New Roman" w:hint="eastAsia"/>
        </w:rPr>
        <w:t xml:space="preserve"> </w:t>
      </w:r>
      <w:proofErr w:type="spellStart"/>
      <w:r>
        <w:rPr>
          <w:rFonts w:cs="Times New Roman"/>
        </w:rPr>
        <w:t>μm</w:t>
      </w:r>
      <w:proofErr w:type="spellEnd"/>
      <w:r>
        <w:rPr>
          <w:rFonts w:cs="Times New Roman"/>
        </w:rPr>
        <w:t>, D</w:t>
      </w:r>
      <w:r>
        <w:rPr>
          <w:rFonts w:cs="Times New Roman"/>
          <w:vertAlign w:val="subscript"/>
        </w:rPr>
        <w:t>50</w:t>
      </w:r>
      <w:r>
        <w:rPr>
          <w:rFonts w:eastAsiaTheme="minorEastAsia" w:cs="Times New Roman" w:hint="eastAsia"/>
        </w:rPr>
        <w:t xml:space="preserve"> </w:t>
      </w:r>
      <w:r>
        <w:rPr>
          <w:rFonts w:cs="Times New Roman"/>
        </w:rPr>
        <w:t>=</w:t>
      </w:r>
      <w:r>
        <w:rPr>
          <w:rFonts w:eastAsiaTheme="minorEastAsia" w:cs="Times New Roman" w:hint="eastAsia"/>
        </w:rPr>
        <w:t xml:space="preserve"> </w:t>
      </w:r>
      <w:r>
        <w:rPr>
          <w:rFonts w:cs="Times New Roman"/>
        </w:rPr>
        <w:t>45</w:t>
      </w:r>
      <w:r>
        <w:rPr>
          <w:rFonts w:eastAsiaTheme="minorEastAsia" w:cs="Times New Roman" w:hint="eastAsia"/>
        </w:rPr>
        <w:t xml:space="preserve"> </w:t>
      </w:r>
      <w:proofErr w:type="spellStart"/>
      <w:r>
        <w:rPr>
          <w:rFonts w:cs="Times New Roman"/>
        </w:rPr>
        <w:t>μm</w:t>
      </w:r>
      <w:proofErr w:type="spellEnd"/>
      <w:r>
        <w:rPr>
          <w:rFonts w:cs="Times New Roman"/>
        </w:rPr>
        <w:t>, and D</w:t>
      </w:r>
      <w:r>
        <w:rPr>
          <w:rFonts w:cs="Times New Roman"/>
          <w:vertAlign w:val="subscript"/>
        </w:rPr>
        <w:t>90</w:t>
      </w:r>
      <w:r>
        <w:rPr>
          <w:rFonts w:eastAsiaTheme="minorEastAsia" w:cs="Times New Roman" w:hint="eastAsia"/>
        </w:rPr>
        <w:t xml:space="preserve"> </w:t>
      </w:r>
      <w:r>
        <w:rPr>
          <w:rFonts w:cs="Times New Roman"/>
        </w:rPr>
        <w:t>=</w:t>
      </w:r>
      <w:r>
        <w:rPr>
          <w:rFonts w:eastAsiaTheme="minorEastAsia" w:cs="Times New Roman" w:hint="eastAsia"/>
        </w:rPr>
        <w:t xml:space="preserve"> </w:t>
      </w:r>
      <w:r>
        <w:rPr>
          <w:rFonts w:cs="Times New Roman"/>
        </w:rPr>
        <w:t>85.4</w:t>
      </w:r>
      <w:r>
        <w:rPr>
          <w:rFonts w:eastAsiaTheme="minorEastAsia" w:cs="Times New Roman" w:hint="eastAsia"/>
        </w:rPr>
        <w:t xml:space="preserve"> </w:t>
      </w:r>
      <w:proofErr w:type="spellStart"/>
      <w:r>
        <w:rPr>
          <w:rFonts w:cs="Times New Roman"/>
        </w:rPr>
        <w:t>μm</w:t>
      </w:r>
      <w:proofErr w:type="spellEnd"/>
      <w:r>
        <w:rPr>
          <w:rFonts w:cs="Times New Roman"/>
        </w:rPr>
        <w:t>).</w:t>
      </w:r>
    </w:p>
    <w:tbl>
      <w:tblPr>
        <w:tblStyle w:val="ad"/>
        <w:tblW w:w="10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259"/>
        <w:gridCol w:w="1259"/>
        <w:gridCol w:w="1259"/>
        <w:gridCol w:w="1259"/>
        <w:gridCol w:w="1259"/>
        <w:gridCol w:w="1259"/>
        <w:gridCol w:w="1259"/>
      </w:tblGrid>
      <w:tr w:rsidR="00261A27" w14:paraId="46191800" w14:textId="77777777">
        <w:trPr>
          <w:jc w:val="center"/>
        </w:trPr>
        <w:tc>
          <w:tcPr>
            <w:tcW w:w="10513" w:type="dxa"/>
            <w:gridSpan w:val="8"/>
            <w:vAlign w:val="center"/>
          </w:tcPr>
          <w:p w14:paraId="24C21E82" w14:textId="77777777" w:rsidR="00261A27" w:rsidRDefault="00DA158B">
            <w:pPr>
              <w:pStyle w:val="a4"/>
              <w:keepNext/>
              <w:ind w:firstLineChars="0" w:firstLine="0"/>
              <w:jc w:val="both"/>
              <w:rPr>
                <w:b/>
                <w:bCs/>
              </w:rPr>
            </w:pPr>
            <w:bookmarkStart w:id="6" w:name="_Ref174914609"/>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6"/>
          </w:p>
        </w:tc>
      </w:tr>
      <w:tr w:rsidR="00261A27" w14:paraId="4E34E564" w14:textId="77777777">
        <w:trPr>
          <w:jc w:val="center"/>
        </w:trPr>
        <w:tc>
          <w:tcPr>
            <w:tcW w:w="10513" w:type="dxa"/>
            <w:gridSpan w:val="8"/>
            <w:tcBorders>
              <w:bottom w:val="single" w:sz="4" w:space="0" w:color="auto"/>
            </w:tcBorders>
            <w:vAlign w:val="center"/>
          </w:tcPr>
          <w:p w14:paraId="4BBA895F" w14:textId="77777777" w:rsidR="00261A27" w:rsidRDefault="00DA158B">
            <w:pPr>
              <w:autoSpaceDE w:val="0"/>
              <w:autoSpaceDN w:val="0"/>
              <w:adjustRightInd w:val="0"/>
              <w:ind w:firstLineChars="0" w:firstLine="0"/>
              <w:rPr>
                <w:rFonts w:cs="Times New Roman"/>
                <w:szCs w:val="24"/>
              </w:rPr>
            </w:pPr>
            <w:r>
              <w:rPr>
                <w:rFonts w:eastAsia="楷体" w:cs="Times New Roman"/>
                <w:szCs w:val="24"/>
              </w:rPr>
              <w:t>Chemical composition of SS-CX coarse powder</w:t>
            </w:r>
          </w:p>
        </w:tc>
      </w:tr>
      <w:tr w:rsidR="00261A27" w14:paraId="6DDC515D" w14:textId="77777777">
        <w:trPr>
          <w:jc w:val="center"/>
        </w:trPr>
        <w:tc>
          <w:tcPr>
            <w:tcW w:w="1701" w:type="dxa"/>
            <w:tcBorders>
              <w:top w:val="single" w:sz="4" w:space="0" w:color="auto"/>
              <w:bottom w:val="single" w:sz="4" w:space="0" w:color="auto"/>
            </w:tcBorders>
            <w:vAlign w:val="center"/>
          </w:tcPr>
          <w:p w14:paraId="5E510C09" w14:textId="77777777" w:rsidR="00261A27" w:rsidRDefault="00DA158B">
            <w:pPr>
              <w:autoSpaceDE w:val="0"/>
              <w:autoSpaceDN w:val="0"/>
              <w:adjustRightInd w:val="0"/>
              <w:ind w:firstLineChars="0" w:firstLine="0"/>
              <w:jc w:val="center"/>
              <w:rPr>
                <w:rFonts w:cs="Times New Roman"/>
                <w:szCs w:val="24"/>
              </w:rPr>
            </w:pPr>
            <w:r>
              <w:rPr>
                <w:rFonts w:eastAsia="宋体" w:cs="Times New Roman"/>
                <w:szCs w:val="24"/>
              </w:rPr>
              <w:t>Element</w:t>
            </w:r>
          </w:p>
        </w:tc>
        <w:tc>
          <w:tcPr>
            <w:tcW w:w="1259" w:type="dxa"/>
            <w:tcBorders>
              <w:top w:val="single" w:sz="4" w:space="0" w:color="auto"/>
              <w:bottom w:val="single" w:sz="4" w:space="0" w:color="auto"/>
            </w:tcBorders>
            <w:vAlign w:val="center"/>
          </w:tcPr>
          <w:p w14:paraId="6647A5E2" w14:textId="77777777" w:rsidR="00261A27" w:rsidRDefault="00DA158B">
            <w:pPr>
              <w:autoSpaceDE w:val="0"/>
              <w:autoSpaceDN w:val="0"/>
              <w:adjustRightInd w:val="0"/>
              <w:ind w:firstLineChars="0" w:firstLine="0"/>
              <w:jc w:val="center"/>
              <w:rPr>
                <w:rFonts w:cs="Times New Roman"/>
                <w:szCs w:val="24"/>
              </w:rPr>
            </w:pPr>
            <w:r>
              <w:rPr>
                <w:rFonts w:eastAsia="宋体" w:cs="Times New Roman"/>
                <w:szCs w:val="24"/>
              </w:rPr>
              <w:t>Fe</w:t>
            </w:r>
          </w:p>
        </w:tc>
        <w:tc>
          <w:tcPr>
            <w:tcW w:w="1259" w:type="dxa"/>
            <w:tcBorders>
              <w:top w:val="single" w:sz="4" w:space="0" w:color="auto"/>
              <w:bottom w:val="single" w:sz="4" w:space="0" w:color="auto"/>
            </w:tcBorders>
            <w:vAlign w:val="center"/>
          </w:tcPr>
          <w:p w14:paraId="65B3CF87" w14:textId="77777777" w:rsidR="00261A27" w:rsidRDefault="00DA158B">
            <w:pPr>
              <w:autoSpaceDE w:val="0"/>
              <w:autoSpaceDN w:val="0"/>
              <w:adjustRightInd w:val="0"/>
              <w:ind w:firstLineChars="0" w:firstLine="0"/>
              <w:jc w:val="center"/>
              <w:rPr>
                <w:rFonts w:cs="Times New Roman"/>
                <w:szCs w:val="24"/>
              </w:rPr>
            </w:pPr>
            <w:r>
              <w:rPr>
                <w:rFonts w:eastAsia="宋体" w:cs="Times New Roman"/>
                <w:szCs w:val="24"/>
              </w:rPr>
              <w:t>Cr</w:t>
            </w:r>
          </w:p>
        </w:tc>
        <w:tc>
          <w:tcPr>
            <w:tcW w:w="1259" w:type="dxa"/>
            <w:tcBorders>
              <w:top w:val="single" w:sz="4" w:space="0" w:color="auto"/>
              <w:bottom w:val="single" w:sz="4" w:space="0" w:color="auto"/>
            </w:tcBorders>
            <w:vAlign w:val="center"/>
          </w:tcPr>
          <w:p w14:paraId="3E2D549F" w14:textId="77777777" w:rsidR="00261A27" w:rsidRDefault="00DA158B">
            <w:pPr>
              <w:autoSpaceDE w:val="0"/>
              <w:autoSpaceDN w:val="0"/>
              <w:adjustRightInd w:val="0"/>
              <w:ind w:firstLineChars="0" w:firstLine="0"/>
              <w:jc w:val="center"/>
              <w:rPr>
                <w:rFonts w:cs="Times New Roman"/>
                <w:szCs w:val="24"/>
              </w:rPr>
            </w:pPr>
            <w:r>
              <w:rPr>
                <w:rFonts w:eastAsia="宋体" w:cs="Times New Roman"/>
                <w:szCs w:val="24"/>
              </w:rPr>
              <w:t>Ni</w:t>
            </w:r>
          </w:p>
        </w:tc>
        <w:tc>
          <w:tcPr>
            <w:tcW w:w="1259" w:type="dxa"/>
            <w:tcBorders>
              <w:top w:val="single" w:sz="4" w:space="0" w:color="auto"/>
              <w:bottom w:val="single" w:sz="4" w:space="0" w:color="auto"/>
            </w:tcBorders>
            <w:vAlign w:val="center"/>
          </w:tcPr>
          <w:p w14:paraId="6C1424C9"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Mo</w:t>
            </w:r>
          </w:p>
        </w:tc>
        <w:tc>
          <w:tcPr>
            <w:tcW w:w="1259" w:type="dxa"/>
            <w:tcBorders>
              <w:top w:val="single" w:sz="4" w:space="0" w:color="auto"/>
              <w:bottom w:val="single" w:sz="4" w:space="0" w:color="auto"/>
            </w:tcBorders>
            <w:vAlign w:val="center"/>
          </w:tcPr>
          <w:p w14:paraId="5BD428BB"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Si</w:t>
            </w:r>
          </w:p>
        </w:tc>
        <w:tc>
          <w:tcPr>
            <w:tcW w:w="1259" w:type="dxa"/>
            <w:tcBorders>
              <w:top w:val="single" w:sz="4" w:space="0" w:color="auto"/>
              <w:bottom w:val="single" w:sz="4" w:space="0" w:color="auto"/>
            </w:tcBorders>
            <w:vAlign w:val="center"/>
          </w:tcPr>
          <w:p w14:paraId="752B758E"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Al</w:t>
            </w:r>
          </w:p>
        </w:tc>
        <w:tc>
          <w:tcPr>
            <w:tcW w:w="1259" w:type="dxa"/>
            <w:tcBorders>
              <w:top w:val="single" w:sz="4" w:space="0" w:color="auto"/>
              <w:bottom w:val="single" w:sz="4" w:space="0" w:color="auto"/>
            </w:tcBorders>
            <w:vAlign w:val="center"/>
          </w:tcPr>
          <w:p w14:paraId="1F49D0CF"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Mn</w:t>
            </w:r>
          </w:p>
        </w:tc>
      </w:tr>
      <w:tr w:rsidR="00261A27" w14:paraId="0801F430" w14:textId="77777777">
        <w:trPr>
          <w:jc w:val="center"/>
        </w:trPr>
        <w:tc>
          <w:tcPr>
            <w:tcW w:w="1701" w:type="dxa"/>
            <w:tcBorders>
              <w:top w:val="single" w:sz="4" w:space="0" w:color="auto"/>
              <w:bottom w:val="single" w:sz="4" w:space="0" w:color="auto"/>
            </w:tcBorders>
            <w:vAlign w:val="center"/>
          </w:tcPr>
          <w:p w14:paraId="382A5785" w14:textId="77777777" w:rsidR="00261A27" w:rsidRDefault="00DA158B">
            <w:pPr>
              <w:autoSpaceDE w:val="0"/>
              <w:autoSpaceDN w:val="0"/>
              <w:adjustRightInd w:val="0"/>
              <w:ind w:firstLineChars="0" w:firstLine="0"/>
              <w:jc w:val="center"/>
              <w:rPr>
                <w:rFonts w:cs="Times New Roman"/>
                <w:szCs w:val="24"/>
              </w:rPr>
            </w:pPr>
            <w:r>
              <w:rPr>
                <w:rFonts w:eastAsia="宋体" w:cs="Times New Roman"/>
                <w:szCs w:val="24"/>
              </w:rPr>
              <w:t>Content</w:t>
            </w:r>
            <w:r>
              <w:rPr>
                <w:rFonts w:eastAsia="宋体" w:cs="Times New Roman" w:hint="eastAsia"/>
                <w:szCs w:val="24"/>
              </w:rPr>
              <w:t xml:space="preserve"> </w:t>
            </w:r>
            <w:r>
              <w:rPr>
                <w:rFonts w:eastAsia="宋体" w:cs="Times New Roman"/>
                <w:szCs w:val="24"/>
              </w:rPr>
              <w:t>(wt.%)</w:t>
            </w:r>
          </w:p>
        </w:tc>
        <w:tc>
          <w:tcPr>
            <w:tcW w:w="1259" w:type="dxa"/>
            <w:tcBorders>
              <w:top w:val="single" w:sz="4" w:space="0" w:color="auto"/>
              <w:bottom w:val="single" w:sz="4" w:space="0" w:color="auto"/>
            </w:tcBorders>
            <w:vAlign w:val="center"/>
          </w:tcPr>
          <w:p w14:paraId="4B6C512C"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Bal</w:t>
            </w:r>
          </w:p>
        </w:tc>
        <w:tc>
          <w:tcPr>
            <w:tcW w:w="1259" w:type="dxa"/>
            <w:tcBorders>
              <w:top w:val="single" w:sz="4" w:space="0" w:color="auto"/>
              <w:bottom w:val="single" w:sz="4" w:space="0" w:color="auto"/>
            </w:tcBorders>
            <w:vAlign w:val="center"/>
          </w:tcPr>
          <w:p w14:paraId="1572E63F"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12.00</w:t>
            </w:r>
          </w:p>
        </w:tc>
        <w:tc>
          <w:tcPr>
            <w:tcW w:w="1259" w:type="dxa"/>
            <w:tcBorders>
              <w:top w:val="single" w:sz="4" w:space="0" w:color="auto"/>
              <w:bottom w:val="single" w:sz="4" w:space="0" w:color="auto"/>
            </w:tcBorders>
            <w:vAlign w:val="center"/>
          </w:tcPr>
          <w:p w14:paraId="73F7A985"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9.20</w:t>
            </w:r>
          </w:p>
        </w:tc>
        <w:tc>
          <w:tcPr>
            <w:tcW w:w="1259" w:type="dxa"/>
            <w:tcBorders>
              <w:top w:val="single" w:sz="4" w:space="0" w:color="auto"/>
              <w:bottom w:val="single" w:sz="4" w:space="0" w:color="auto"/>
            </w:tcBorders>
            <w:vAlign w:val="center"/>
          </w:tcPr>
          <w:p w14:paraId="7F2F3AB7"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1.40</w:t>
            </w:r>
          </w:p>
        </w:tc>
        <w:tc>
          <w:tcPr>
            <w:tcW w:w="1259" w:type="dxa"/>
            <w:tcBorders>
              <w:top w:val="single" w:sz="4" w:space="0" w:color="auto"/>
              <w:bottom w:val="single" w:sz="4" w:space="0" w:color="auto"/>
            </w:tcBorders>
            <w:vAlign w:val="center"/>
          </w:tcPr>
          <w:p w14:paraId="51EC71CB"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0.25</w:t>
            </w:r>
          </w:p>
        </w:tc>
        <w:tc>
          <w:tcPr>
            <w:tcW w:w="1259" w:type="dxa"/>
            <w:tcBorders>
              <w:top w:val="single" w:sz="4" w:space="0" w:color="auto"/>
              <w:bottom w:val="single" w:sz="4" w:space="0" w:color="auto"/>
            </w:tcBorders>
            <w:vAlign w:val="center"/>
          </w:tcPr>
          <w:p w14:paraId="76D66790"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1.65</w:t>
            </w:r>
          </w:p>
        </w:tc>
        <w:tc>
          <w:tcPr>
            <w:tcW w:w="1259" w:type="dxa"/>
            <w:tcBorders>
              <w:top w:val="single" w:sz="4" w:space="0" w:color="auto"/>
              <w:bottom w:val="single" w:sz="4" w:space="0" w:color="auto"/>
            </w:tcBorders>
            <w:vAlign w:val="center"/>
          </w:tcPr>
          <w:p w14:paraId="1A4FF1F5" w14:textId="77777777" w:rsidR="00261A27" w:rsidRDefault="00DA158B">
            <w:pPr>
              <w:autoSpaceDE w:val="0"/>
              <w:autoSpaceDN w:val="0"/>
              <w:adjustRightInd w:val="0"/>
              <w:ind w:firstLineChars="0" w:firstLine="0"/>
              <w:jc w:val="center"/>
              <w:rPr>
                <w:rFonts w:cs="Times New Roman"/>
                <w:szCs w:val="24"/>
              </w:rPr>
            </w:pPr>
            <w:r>
              <w:rPr>
                <w:rFonts w:eastAsia="宋体" w:cs="Times New Roman" w:hint="eastAsia"/>
                <w:szCs w:val="24"/>
              </w:rPr>
              <w:t>0.22</w:t>
            </w:r>
          </w:p>
        </w:tc>
      </w:tr>
    </w:tbl>
    <w:p w14:paraId="4E01810C" w14:textId="77777777" w:rsidR="00261A27" w:rsidRDefault="00261A27">
      <w:pPr>
        <w:autoSpaceDE w:val="0"/>
        <w:autoSpaceDN w:val="0"/>
        <w:adjustRightInd w:val="0"/>
        <w:ind w:firstLine="480"/>
        <w:rPr>
          <w:rFonts w:cs="Times New Roman"/>
        </w:rPr>
      </w:pPr>
    </w:p>
    <w:p w14:paraId="2AC07843" w14:textId="77777777" w:rsidR="00261A27" w:rsidRDefault="00DA158B">
      <w:pPr>
        <w:autoSpaceDE w:val="0"/>
        <w:autoSpaceDN w:val="0"/>
        <w:adjustRightInd w:val="0"/>
        <w:ind w:firstLine="480"/>
        <w:rPr>
          <w:rFonts w:cs="Times New Roman"/>
        </w:rPr>
      </w:pPr>
      <w:r>
        <w:rPr>
          <w:rFonts w:eastAsiaTheme="minorEastAsia" w:cs="Times New Roman" w:hint="eastAsia"/>
        </w:rPr>
        <w:t>LPBF</w:t>
      </w:r>
      <w:r>
        <w:rPr>
          <w:rFonts w:cs="Times New Roman"/>
        </w:rPr>
        <w:t xml:space="preserve"> process involves multiple process parameters, such as manufacturing strategy, layer thickness, laser offset, laser type and scanning strategy. The relative density model is constructed by preparing cube samples (1</w:t>
      </w:r>
      <w:r>
        <w:rPr>
          <w:rFonts w:eastAsiaTheme="minorEastAsia" w:cs="Times New Roman" w:hint="eastAsia"/>
        </w:rPr>
        <w:t>0</w:t>
      </w:r>
      <w:r>
        <w:rPr>
          <w:rFonts w:cs="Times New Roman"/>
        </w:rPr>
        <w:t xml:space="preserve"> mm × 1</w:t>
      </w:r>
      <w:r>
        <w:rPr>
          <w:rFonts w:eastAsiaTheme="minorEastAsia" w:cs="Times New Roman" w:hint="eastAsia"/>
        </w:rPr>
        <w:t>0</w:t>
      </w:r>
      <w:r>
        <w:rPr>
          <w:rFonts w:cs="Times New Roman"/>
        </w:rPr>
        <w:t xml:space="preserve"> mm × 15 mm) with layer thickness</w:t>
      </w:r>
      <w:r>
        <w:rPr>
          <w:rFonts w:eastAsiaTheme="minorEastAsia" w:cs="Times New Roman" w:hint="eastAsia"/>
        </w:rPr>
        <w:t xml:space="preserve"> </w:t>
      </w:r>
      <w:r>
        <w:rPr>
          <w:rFonts w:cs="Times New Roman"/>
        </w:rPr>
        <w:t xml:space="preserve">(LT) of 80 </w:t>
      </w:r>
      <w:proofErr w:type="spellStart"/>
      <w:r>
        <w:rPr>
          <w:rFonts w:cs="Times New Roman"/>
        </w:rPr>
        <w:t>μm</w:t>
      </w:r>
      <w:proofErr w:type="spellEnd"/>
      <w:r>
        <w:rPr>
          <w:rFonts w:cs="Times New Roman"/>
        </w:rPr>
        <w:t xml:space="preserve">, 100 </w:t>
      </w:r>
      <w:proofErr w:type="spellStart"/>
      <w:r>
        <w:rPr>
          <w:rFonts w:cs="Times New Roman"/>
        </w:rPr>
        <w:t>μm</w:t>
      </w:r>
      <w:proofErr w:type="spellEnd"/>
      <w:r>
        <w:rPr>
          <w:rFonts w:cs="Times New Roman"/>
        </w:rPr>
        <w:t xml:space="preserve"> and 120 </w:t>
      </w:r>
      <w:proofErr w:type="spellStart"/>
      <w:r>
        <w:rPr>
          <w:rFonts w:cs="Times New Roman"/>
        </w:rPr>
        <w:t>μm</w:t>
      </w:r>
      <w:proofErr w:type="spellEnd"/>
      <w:r>
        <w:rPr>
          <w:rFonts w:cs="Times New Roman"/>
        </w:rPr>
        <w:t>. Optimization of process parameters for high layer thicknesses of SS-CX is performed by using large powder particle sizes of 15</w:t>
      </w:r>
      <w:r>
        <w:rPr>
          <w:rFonts w:eastAsiaTheme="minorEastAsia" w:cs="Times New Roman" w:hint="eastAsia"/>
        </w:rPr>
        <w:t xml:space="preserve"> - </w:t>
      </w:r>
      <w:r>
        <w:rPr>
          <w:rFonts w:cs="Times New Roman"/>
        </w:rPr>
        <w:t>80</w:t>
      </w:r>
      <w:r>
        <w:rPr>
          <w:rFonts w:eastAsiaTheme="minorEastAsia" w:cs="Times New Roman" w:hint="eastAsia"/>
        </w:rPr>
        <w:t xml:space="preserve"> </w:t>
      </w:r>
      <w:proofErr w:type="spellStart"/>
      <w:r>
        <w:rPr>
          <w:rFonts w:cs="Times New Roman"/>
        </w:rPr>
        <w:t>μm</w:t>
      </w:r>
      <w:proofErr w:type="spellEnd"/>
      <w:r>
        <w:rPr>
          <w:rFonts w:cs="Times New Roman"/>
        </w:rPr>
        <w:t>.</w:t>
      </w:r>
      <w:r>
        <w:rPr>
          <w:rFonts w:eastAsiaTheme="minorEastAsia" w:cs="Times New Roman" w:hint="eastAsia"/>
        </w:rPr>
        <w:t xml:space="preserve"> </w:t>
      </w:r>
      <w:r>
        <w:rPr>
          <w:rFonts w:cs="Times New Roman"/>
        </w:rPr>
        <w:t>The effects of laser power</w:t>
      </w:r>
      <w:r>
        <w:rPr>
          <w:rFonts w:eastAsiaTheme="minorEastAsia" w:cs="Times New Roman" w:hint="eastAsia"/>
        </w:rPr>
        <w:t xml:space="preserve"> </w:t>
      </w:r>
      <w:r>
        <w:rPr>
          <w:rFonts w:cs="Times New Roman"/>
        </w:rPr>
        <w:t>(P), laser scanning speed</w:t>
      </w:r>
      <w:r>
        <w:rPr>
          <w:rFonts w:eastAsiaTheme="minorEastAsia" w:cs="Times New Roman" w:hint="eastAsia"/>
        </w:rPr>
        <w:t xml:space="preserve"> </w:t>
      </w:r>
      <w:r>
        <w:rPr>
          <w:rFonts w:cs="Times New Roman"/>
        </w:rPr>
        <w:t>(V) and hatching space</w:t>
      </w:r>
      <w:r>
        <w:rPr>
          <w:rFonts w:eastAsiaTheme="minorEastAsia" w:cs="Times New Roman" w:hint="eastAsia"/>
        </w:rPr>
        <w:t xml:space="preserve"> </w:t>
      </w:r>
      <w:r>
        <w:rPr>
          <w:rFonts w:cs="Times New Roman"/>
        </w:rPr>
        <w:t>(H) on the final microstructure of as-built parts are studied in this paper. These four main process parameters interact with each other and play a vital role in determining the densification of parts referred to as the laser energy density</w:t>
      </w:r>
      <w:r>
        <w:rPr>
          <w:rFonts w:eastAsiaTheme="minorEastAsia" w:cs="Times New Roman" w:hint="eastAsia"/>
        </w:rPr>
        <w:t xml:space="preserve"> </w:t>
      </w:r>
      <w:r>
        <w:rPr>
          <w:rFonts w:cs="Times New Roman"/>
        </w:rPr>
        <w:t>(ED).</w:t>
      </w:r>
    </w:p>
    <w:p w14:paraId="34D26015" w14:textId="77777777" w:rsidR="00261A27" w:rsidRDefault="00DA158B">
      <w:pPr>
        <w:keepNext/>
        <w:autoSpaceDE w:val="0"/>
        <w:autoSpaceDN w:val="0"/>
        <w:adjustRightInd w:val="0"/>
        <w:ind w:firstLineChars="0" w:firstLine="0"/>
        <w:jc w:val="center"/>
      </w:pPr>
      <w:r>
        <w:rPr>
          <w:rFonts w:cs="Times New Roman"/>
          <w:noProof/>
        </w:rPr>
        <w:drawing>
          <wp:inline distT="0" distB="0" distL="0" distR="0" wp14:anchorId="770300F9" wp14:editId="49495A06">
            <wp:extent cx="6540500" cy="2465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0867" cy="2465705"/>
                    </a:xfrm>
                    <a:prstGeom prst="rect">
                      <a:avLst/>
                    </a:prstGeom>
                  </pic:spPr>
                </pic:pic>
              </a:graphicData>
            </a:graphic>
          </wp:inline>
        </w:drawing>
      </w:r>
    </w:p>
    <w:p w14:paraId="05BCD2E2" w14:textId="77777777" w:rsidR="00261A27" w:rsidRDefault="00DA158B">
      <w:pPr>
        <w:pStyle w:val="a4"/>
        <w:ind w:firstLine="482"/>
      </w:pPr>
      <w:bookmarkStart w:id="7" w:name="_Ref174912848"/>
      <w:r>
        <w:rPr>
          <w:b/>
          <w:bCs/>
        </w:rPr>
        <w:t xml:space="preserve">Fig. </w:t>
      </w:r>
      <w:r>
        <w:rPr>
          <w:b/>
          <w:bCs/>
        </w:rPr>
        <w:fldChar w:fldCharType="begin"/>
      </w:r>
      <w:r>
        <w:rPr>
          <w:b/>
          <w:bCs/>
        </w:rPr>
        <w:instrText xml:space="preserve"> SEQ Fig. \* ARABIC </w:instrText>
      </w:r>
      <w:r>
        <w:rPr>
          <w:b/>
          <w:bCs/>
        </w:rPr>
        <w:fldChar w:fldCharType="separate"/>
      </w:r>
      <w:r>
        <w:rPr>
          <w:b/>
          <w:bCs/>
        </w:rPr>
        <w:t>3</w:t>
      </w:r>
      <w:r>
        <w:rPr>
          <w:b/>
          <w:bCs/>
        </w:rPr>
        <w:fldChar w:fldCharType="end"/>
      </w:r>
      <w:bookmarkEnd w:id="7"/>
      <w:r>
        <w:rPr>
          <w:rFonts w:hint="eastAsia"/>
        </w:rPr>
        <w:t xml:space="preserve"> </w:t>
      </w:r>
      <w:r>
        <w:t>Powder morphology and particle size distribution</w:t>
      </w:r>
      <w:r>
        <w:rPr>
          <w:rFonts w:hint="eastAsia"/>
        </w:rPr>
        <w:t>: (a) SEM image of SS-CX powder; (b) SS-CX powder particle size distribution</w:t>
      </w:r>
    </w:p>
    <w:p w14:paraId="37F2E5FE" w14:textId="77777777" w:rsidR="00261A27" w:rsidRDefault="00DA158B">
      <w:pPr>
        <w:pStyle w:val="2"/>
        <w:ind w:firstLine="482"/>
        <w:rPr>
          <w:rFonts w:eastAsiaTheme="minorEastAsia" w:cs="Times New Roman"/>
          <w:szCs w:val="24"/>
        </w:rPr>
      </w:pPr>
      <w:r>
        <w:rPr>
          <w:rFonts w:cs="Times New Roman"/>
          <w:szCs w:val="24"/>
          <w:lang w:bidi="en-US"/>
        </w:rPr>
        <w:lastRenderedPageBreak/>
        <w:t>2.</w:t>
      </w:r>
      <w:r>
        <w:rPr>
          <w:rFonts w:eastAsiaTheme="minorEastAsia" w:cs="Times New Roman" w:hint="eastAsia"/>
          <w:szCs w:val="24"/>
          <w:lang w:bidi="en-US"/>
        </w:rPr>
        <w:t>2</w:t>
      </w:r>
      <w:r>
        <w:rPr>
          <w:rFonts w:cs="Times New Roman"/>
          <w:szCs w:val="24"/>
          <w:lang w:bidi="en-US"/>
        </w:rPr>
        <w:t xml:space="preserve"> </w:t>
      </w:r>
      <w:r>
        <w:rPr>
          <w:rFonts w:cs="Times New Roman"/>
          <w:szCs w:val="24"/>
        </w:rPr>
        <w:t>Design of Experiment</w:t>
      </w:r>
    </w:p>
    <w:p w14:paraId="7C6E1C75" w14:textId="77777777" w:rsidR="00261A27" w:rsidRDefault="00DA158B">
      <w:pPr>
        <w:ind w:firstLine="480"/>
        <w:rPr>
          <w:rFonts w:eastAsiaTheme="minorEastAsia"/>
        </w:rPr>
      </w:pPr>
      <w:r>
        <w:rPr>
          <w:rFonts w:eastAsiaTheme="minorEastAsia"/>
        </w:rPr>
        <w:t xml:space="preserve">To reduce the number of experiments and the time, this paper proposes to develop the process parameters of high layer thickness through the </w:t>
      </w:r>
      <w:proofErr w:type="spellStart"/>
      <w:r>
        <w:rPr>
          <w:rFonts w:eastAsiaTheme="minorEastAsia"/>
        </w:rPr>
        <w:t>Doehlert</w:t>
      </w:r>
      <w:proofErr w:type="spellEnd"/>
      <w:r>
        <w:rPr>
          <w:rFonts w:eastAsiaTheme="minorEastAsia"/>
        </w:rPr>
        <w:t xml:space="preserve"> design method. The experimental approach uses </w:t>
      </w:r>
      <w:proofErr w:type="spellStart"/>
      <w:r>
        <w:rPr>
          <w:rFonts w:eastAsiaTheme="minorEastAsia"/>
        </w:rPr>
        <w:t>Doehlert</w:t>
      </w:r>
      <w:proofErr w:type="spellEnd"/>
      <w:r>
        <w:rPr>
          <w:rFonts w:eastAsiaTheme="minorEastAsia"/>
        </w:rPr>
        <w:t xml:space="preserve"> design method to develop a series of experiments to optimize theoretically the three processing parameters</w:t>
      </w:r>
      <w:r>
        <w:rPr>
          <w:rFonts w:eastAsiaTheme="minorEastAsia" w:hint="eastAsia"/>
        </w:rPr>
        <w:t xml:space="preserve"> </w:t>
      </w:r>
      <w:r>
        <w:rPr>
          <w:rFonts w:eastAsiaTheme="minorEastAsia"/>
        </w:rPr>
        <w:t xml:space="preserve">(laser power, laser scanning speed and hatching space). Typically, the </w:t>
      </w:r>
      <w:proofErr w:type="spellStart"/>
      <w:r>
        <w:rPr>
          <w:rFonts w:eastAsiaTheme="minorEastAsia"/>
        </w:rPr>
        <w:t>Doehlert</w:t>
      </w:r>
      <w:proofErr w:type="spellEnd"/>
      <w:r>
        <w:rPr>
          <w:rFonts w:eastAsiaTheme="minorEastAsia"/>
        </w:rPr>
        <w:t xml:space="preserve"> design allows the description of a region around an optimal response and contains k</w:t>
      </w:r>
      <w:r>
        <w:rPr>
          <w:rFonts w:eastAsiaTheme="minorEastAsia"/>
          <w:vertAlign w:val="superscript"/>
        </w:rPr>
        <w:t>2</w:t>
      </w:r>
      <w:r>
        <w:rPr>
          <w:rFonts w:eastAsiaTheme="minorEastAsia"/>
        </w:rPr>
        <w:t>+k+1 point for k variables</w:t>
      </w:r>
      <w:r>
        <w:rPr>
          <w:rFonts w:eastAsiaTheme="minorEastAsia" w:hint="eastAsia"/>
        </w:rPr>
        <w:t xml:space="preserve"> </w:t>
      </w:r>
      <w:r>
        <w:rPr>
          <w:rFonts w:cs="Times New Roman"/>
        </w:rPr>
        <w:t xml:space="preserve">as shown in </w:t>
      </w:r>
      <w:r>
        <w:rPr>
          <w:rFonts w:cs="Times New Roman"/>
        </w:rPr>
        <w:fldChar w:fldCharType="begin"/>
      </w:r>
      <w:r>
        <w:rPr>
          <w:rFonts w:cs="Times New Roman"/>
        </w:rPr>
        <w:instrText xml:space="preserve"> REF _Ref174916022 \h </w:instrText>
      </w:r>
      <w:r>
        <w:rPr>
          <w:rFonts w:cs="Times New Roman"/>
        </w:rPr>
      </w:r>
      <w:r>
        <w:rPr>
          <w:rFonts w:cs="Times New Roman"/>
        </w:rPr>
        <w:fldChar w:fldCharType="separate"/>
      </w:r>
      <w:r>
        <w:rPr>
          <w:b/>
          <w:bCs/>
        </w:rPr>
        <w:t>Table 3</w:t>
      </w:r>
      <w:r>
        <w:rPr>
          <w:rFonts w:cs="Times New Roman"/>
        </w:rPr>
        <w:fldChar w:fldCharType="end"/>
      </w:r>
      <w:r>
        <w:rPr>
          <w:rFonts w:eastAsiaTheme="minorEastAsia"/>
        </w:rPr>
        <w:t xml:space="preserve">. For three variables, thus, a set of 13 experiments is required, and the uniform distribution of the experiments can be mapped in a three-dimensional space. </w:t>
      </w:r>
      <w:r>
        <w:rPr>
          <w:rFonts w:eastAsiaTheme="minorEastAsia"/>
        </w:rPr>
        <w:fldChar w:fldCharType="begin"/>
      </w:r>
      <w:r>
        <w:rPr>
          <w:rFonts w:eastAsiaTheme="minorEastAsia"/>
        </w:rPr>
        <w:instrText xml:space="preserve"> REF _Ref174917060 \h </w:instrText>
      </w:r>
      <w:r>
        <w:rPr>
          <w:rFonts w:eastAsiaTheme="minorEastAsia"/>
        </w:rPr>
      </w:r>
      <w:r>
        <w:rPr>
          <w:rFonts w:eastAsiaTheme="minorEastAsia"/>
        </w:rPr>
        <w:fldChar w:fldCharType="separate"/>
      </w:r>
      <w:r>
        <w:rPr>
          <w:b/>
          <w:bCs/>
        </w:rPr>
        <w:t>Fig. 4</w:t>
      </w:r>
      <w:r>
        <w:rPr>
          <w:rFonts w:eastAsiaTheme="minorEastAsia"/>
        </w:rPr>
        <w:fldChar w:fldCharType="end"/>
      </w:r>
      <w:r>
        <w:rPr>
          <w:rFonts w:eastAsiaTheme="minorEastAsia"/>
        </w:rPr>
        <w:t xml:space="preserve"> presented </w:t>
      </w:r>
      <w:r>
        <w:rPr>
          <w:rFonts w:eastAsiaTheme="minorEastAsia" w:hint="eastAsia"/>
        </w:rPr>
        <w:t>t</w:t>
      </w:r>
      <w:r>
        <w:rPr>
          <w:rFonts w:eastAsiaTheme="minorEastAsia"/>
        </w:rPr>
        <w:t>he 14th experiment is coming from the difference between experimental design and developing method based on a global maximum search which is the search for highest relative density in the present case.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1984"/>
        <w:gridCol w:w="1984"/>
        <w:gridCol w:w="1985"/>
      </w:tblGrid>
      <w:tr w:rsidR="00261A27" w14:paraId="5EE2B1AC" w14:textId="77777777">
        <w:trPr>
          <w:jc w:val="center"/>
        </w:trPr>
        <w:tc>
          <w:tcPr>
            <w:tcW w:w="7937" w:type="dxa"/>
            <w:gridSpan w:val="4"/>
            <w:vAlign w:val="center"/>
          </w:tcPr>
          <w:p w14:paraId="2746B6E2" w14:textId="77777777" w:rsidR="00261A27" w:rsidRDefault="00DA158B">
            <w:pPr>
              <w:pStyle w:val="a4"/>
              <w:keepNext/>
              <w:ind w:firstLineChars="0" w:firstLine="0"/>
              <w:jc w:val="both"/>
              <w:rPr>
                <w:b/>
                <w:bCs/>
              </w:rPr>
            </w:pPr>
            <w:bookmarkStart w:id="8" w:name="_Ref174916022"/>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8"/>
          </w:p>
        </w:tc>
      </w:tr>
      <w:tr w:rsidR="00261A27" w14:paraId="24904104" w14:textId="77777777">
        <w:trPr>
          <w:jc w:val="center"/>
        </w:trPr>
        <w:tc>
          <w:tcPr>
            <w:tcW w:w="7937" w:type="dxa"/>
            <w:gridSpan w:val="4"/>
            <w:tcBorders>
              <w:bottom w:val="single" w:sz="4" w:space="0" w:color="auto"/>
            </w:tcBorders>
            <w:vAlign w:val="center"/>
          </w:tcPr>
          <w:p w14:paraId="39C70ED1" w14:textId="77777777" w:rsidR="00261A27" w:rsidRDefault="00DA158B">
            <w:pPr>
              <w:ind w:firstLineChars="0" w:firstLine="0"/>
              <w:rPr>
                <w:rFonts w:eastAsiaTheme="minorEastAsia"/>
              </w:rPr>
            </w:pPr>
            <w:r>
              <w:rPr>
                <w:rFonts w:eastAsiaTheme="minorEastAsia"/>
              </w:rPr>
              <w:t xml:space="preserve">Experimental matrix created by the </w:t>
            </w:r>
            <w:proofErr w:type="spellStart"/>
            <w:r>
              <w:rPr>
                <w:rFonts w:eastAsiaTheme="minorEastAsia"/>
              </w:rPr>
              <w:t>Doehlert</w:t>
            </w:r>
            <w:proofErr w:type="spellEnd"/>
            <w:r>
              <w:rPr>
                <w:rFonts w:eastAsiaTheme="minorEastAsia"/>
              </w:rPr>
              <w:t xml:space="preserve"> design method for three-variables</w:t>
            </w:r>
          </w:p>
        </w:tc>
      </w:tr>
      <w:tr w:rsidR="00261A27" w14:paraId="03F08268" w14:textId="77777777">
        <w:trPr>
          <w:jc w:val="center"/>
        </w:trPr>
        <w:tc>
          <w:tcPr>
            <w:tcW w:w="1984" w:type="dxa"/>
            <w:vMerge w:val="restart"/>
            <w:tcBorders>
              <w:top w:val="single" w:sz="4" w:space="0" w:color="auto"/>
            </w:tcBorders>
            <w:vAlign w:val="center"/>
          </w:tcPr>
          <w:p w14:paraId="4D1B0F2B" w14:textId="77777777" w:rsidR="00261A27" w:rsidRDefault="00DA158B">
            <w:pPr>
              <w:ind w:firstLineChars="0" w:firstLine="0"/>
              <w:rPr>
                <w:rFonts w:eastAsiaTheme="minorEastAsia"/>
              </w:rPr>
            </w:pPr>
            <w:r>
              <w:rPr>
                <w:rFonts w:eastAsiaTheme="minorEastAsia"/>
              </w:rPr>
              <w:t>Experiment</w:t>
            </w:r>
          </w:p>
        </w:tc>
        <w:tc>
          <w:tcPr>
            <w:tcW w:w="5953" w:type="dxa"/>
            <w:gridSpan w:val="3"/>
            <w:tcBorders>
              <w:top w:val="single" w:sz="4" w:space="0" w:color="auto"/>
              <w:bottom w:val="single" w:sz="4" w:space="0" w:color="auto"/>
            </w:tcBorders>
            <w:vAlign w:val="center"/>
          </w:tcPr>
          <w:p w14:paraId="2221C0DC" w14:textId="77777777" w:rsidR="00261A27" w:rsidRDefault="00DA158B">
            <w:pPr>
              <w:ind w:firstLineChars="0" w:firstLine="0"/>
              <w:jc w:val="center"/>
              <w:rPr>
                <w:rFonts w:eastAsiaTheme="minorEastAsia"/>
              </w:rPr>
            </w:pPr>
            <w:r>
              <w:rPr>
                <w:rFonts w:eastAsiaTheme="minorEastAsia"/>
              </w:rPr>
              <w:t>Experimental variables</w:t>
            </w:r>
          </w:p>
        </w:tc>
      </w:tr>
      <w:tr w:rsidR="00261A27" w14:paraId="49C486DC" w14:textId="77777777">
        <w:trPr>
          <w:jc w:val="center"/>
        </w:trPr>
        <w:tc>
          <w:tcPr>
            <w:tcW w:w="1984" w:type="dxa"/>
            <w:vMerge/>
            <w:tcBorders>
              <w:top w:val="single" w:sz="4" w:space="0" w:color="auto"/>
            </w:tcBorders>
            <w:vAlign w:val="center"/>
          </w:tcPr>
          <w:p w14:paraId="3CC77206" w14:textId="77777777" w:rsidR="00261A27" w:rsidRDefault="00261A27">
            <w:pPr>
              <w:ind w:firstLineChars="0" w:firstLine="0"/>
              <w:rPr>
                <w:rFonts w:eastAsiaTheme="minorEastAsia"/>
              </w:rPr>
            </w:pPr>
          </w:p>
        </w:tc>
        <w:tc>
          <w:tcPr>
            <w:tcW w:w="1984" w:type="dxa"/>
            <w:tcBorders>
              <w:top w:val="single" w:sz="4" w:space="0" w:color="auto"/>
            </w:tcBorders>
          </w:tcPr>
          <w:p w14:paraId="4A6E2A65" w14:textId="77777777" w:rsidR="00261A27" w:rsidRDefault="00DA158B">
            <w:pPr>
              <w:ind w:firstLineChars="0" w:firstLine="0"/>
              <w:rPr>
                <w:rFonts w:eastAsiaTheme="minorEastAsia"/>
              </w:rPr>
            </w:pPr>
            <w:r>
              <w:t>X</w:t>
            </w:r>
            <w:r>
              <w:rPr>
                <w:vertAlign w:val="subscript"/>
              </w:rPr>
              <w:t>1</w:t>
            </w:r>
          </w:p>
        </w:tc>
        <w:tc>
          <w:tcPr>
            <w:tcW w:w="1984" w:type="dxa"/>
            <w:tcBorders>
              <w:top w:val="single" w:sz="4" w:space="0" w:color="auto"/>
            </w:tcBorders>
          </w:tcPr>
          <w:p w14:paraId="7F5D32D7" w14:textId="77777777" w:rsidR="00261A27" w:rsidRDefault="00DA158B">
            <w:pPr>
              <w:ind w:firstLineChars="0" w:firstLine="0"/>
              <w:rPr>
                <w:rFonts w:eastAsiaTheme="minorEastAsia"/>
              </w:rPr>
            </w:pPr>
            <w:r>
              <w:t>X</w:t>
            </w:r>
            <w:r>
              <w:rPr>
                <w:vertAlign w:val="subscript"/>
              </w:rPr>
              <w:t>2</w:t>
            </w:r>
          </w:p>
        </w:tc>
        <w:tc>
          <w:tcPr>
            <w:tcW w:w="1985" w:type="dxa"/>
            <w:tcBorders>
              <w:top w:val="single" w:sz="4" w:space="0" w:color="auto"/>
            </w:tcBorders>
          </w:tcPr>
          <w:p w14:paraId="35744D41" w14:textId="77777777" w:rsidR="00261A27" w:rsidRDefault="00DA158B">
            <w:pPr>
              <w:ind w:firstLineChars="0" w:firstLine="0"/>
              <w:rPr>
                <w:rFonts w:eastAsiaTheme="minorEastAsia"/>
              </w:rPr>
            </w:pPr>
            <w:r>
              <w:t>X</w:t>
            </w:r>
            <w:r>
              <w:rPr>
                <w:vertAlign w:val="subscript"/>
              </w:rPr>
              <w:t>3</w:t>
            </w:r>
          </w:p>
        </w:tc>
      </w:tr>
      <w:tr w:rsidR="00261A27" w14:paraId="72216C5E" w14:textId="77777777">
        <w:trPr>
          <w:jc w:val="center"/>
        </w:trPr>
        <w:tc>
          <w:tcPr>
            <w:tcW w:w="1984" w:type="dxa"/>
            <w:vMerge/>
            <w:tcBorders>
              <w:bottom w:val="single" w:sz="4" w:space="0" w:color="auto"/>
            </w:tcBorders>
            <w:vAlign w:val="center"/>
          </w:tcPr>
          <w:p w14:paraId="1376945F" w14:textId="77777777" w:rsidR="00261A27" w:rsidRDefault="00261A27">
            <w:pPr>
              <w:ind w:firstLineChars="0" w:firstLine="0"/>
              <w:rPr>
                <w:rFonts w:eastAsiaTheme="minorEastAsia"/>
              </w:rPr>
            </w:pPr>
          </w:p>
        </w:tc>
        <w:tc>
          <w:tcPr>
            <w:tcW w:w="1984" w:type="dxa"/>
            <w:tcBorders>
              <w:bottom w:val="single" w:sz="4" w:space="0" w:color="auto"/>
            </w:tcBorders>
          </w:tcPr>
          <w:p w14:paraId="4726A9F2" w14:textId="77777777" w:rsidR="00261A27" w:rsidRDefault="00DA158B">
            <w:pPr>
              <w:ind w:firstLineChars="0" w:firstLine="0"/>
              <w:rPr>
                <w:rFonts w:eastAsiaTheme="minorEastAsia"/>
              </w:rPr>
            </w:pPr>
            <w:r>
              <w:t>P (W)</w:t>
            </w:r>
          </w:p>
        </w:tc>
        <w:tc>
          <w:tcPr>
            <w:tcW w:w="1984" w:type="dxa"/>
            <w:tcBorders>
              <w:bottom w:val="single" w:sz="4" w:space="0" w:color="auto"/>
            </w:tcBorders>
          </w:tcPr>
          <w:p w14:paraId="315293EA" w14:textId="77777777" w:rsidR="00261A27" w:rsidRDefault="00DA158B">
            <w:pPr>
              <w:ind w:firstLineChars="0" w:firstLine="0"/>
              <w:rPr>
                <w:rFonts w:eastAsiaTheme="minorEastAsia"/>
              </w:rPr>
            </w:pPr>
            <w:r>
              <w:t>V (mm/s)</w:t>
            </w:r>
          </w:p>
        </w:tc>
        <w:tc>
          <w:tcPr>
            <w:tcW w:w="1985" w:type="dxa"/>
            <w:tcBorders>
              <w:bottom w:val="single" w:sz="4" w:space="0" w:color="auto"/>
            </w:tcBorders>
          </w:tcPr>
          <w:p w14:paraId="48013A2B" w14:textId="77777777" w:rsidR="00261A27" w:rsidRDefault="00DA158B">
            <w:pPr>
              <w:ind w:firstLineChars="0" w:firstLine="0"/>
              <w:rPr>
                <w:rFonts w:eastAsiaTheme="minorEastAsia"/>
              </w:rPr>
            </w:pPr>
            <w:r>
              <w:t>H (</w:t>
            </w:r>
            <w:proofErr w:type="spellStart"/>
            <w:r>
              <w:t>μm</w:t>
            </w:r>
            <w:proofErr w:type="spellEnd"/>
            <w:r>
              <w:rPr>
                <w:rFonts w:ascii="宋体" w:eastAsia="宋体" w:hAnsi="宋体" w:cs="宋体" w:hint="eastAsia"/>
              </w:rPr>
              <w:t>）</w:t>
            </w:r>
          </w:p>
        </w:tc>
      </w:tr>
      <w:tr w:rsidR="00261A27" w14:paraId="4DE075D5" w14:textId="77777777">
        <w:trPr>
          <w:jc w:val="center"/>
        </w:trPr>
        <w:tc>
          <w:tcPr>
            <w:tcW w:w="1984" w:type="dxa"/>
            <w:tcBorders>
              <w:top w:val="single" w:sz="4" w:space="0" w:color="auto"/>
            </w:tcBorders>
          </w:tcPr>
          <w:p w14:paraId="07474FCF" w14:textId="77777777" w:rsidR="00261A27" w:rsidRDefault="00DA158B">
            <w:pPr>
              <w:ind w:firstLineChars="0" w:firstLine="0"/>
              <w:rPr>
                <w:rFonts w:eastAsiaTheme="minorEastAsia"/>
              </w:rPr>
            </w:pPr>
            <w:r>
              <w:t>1</w:t>
            </w:r>
          </w:p>
        </w:tc>
        <w:tc>
          <w:tcPr>
            <w:tcW w:w="1984" w:type="dxa"/>
            <w:tcBorders>
              <w:top w:val="single" w:sz="4" w:space="0" w:color="auto"/>
            </w:tcBorders>
          </w:tcPr>
          <w:p w14:paraId="55CD5CD7" w14:textId="77777777" w:rsidR="00261A27" w:rsidRDefault="00DA158B">
            <w:pPr>
              <w:ind w:firstLineChars="0" w:firstLine="0"/>
              <w:rPr>
                <w:rFonts w:eastAsiaTheme="minorEastAsia"/>
              </w:rPr>
            </w:pPr>
            <w:r>
              <w:t>0</w:t>
            </w:r>
          </w:p>
        </w:tc>
        <w:tc>
          <w:tcPr>
            <w:tcW w:w="1984" w:type="dxa"/>
            <w:tcBorders>
              <w:top w:val="single" w:sz="4" w:space="0" w:color="auto"/>
            </w:tcBorders>
          </w:tcPr>
          <w:p w14:paraId="426F7720" w14:textId="77777777" w:rsidR="00261A27" w:rsidRDefault="00DA158B">
            <w:pPr>
              <w:ind w:firstLineChars="0" w:firstLine="0"/>
              <w:rPr>
                <w:rFonts w:eastAsiaTheme="minorEastAsia"/>
              </w:rPr>
            </w:pPr>
            <w:r>
              <w:t>0</w:t>
            </w:r>
          </w:p>
        </w:tc>
        <w:tc>
          <w:tcPr>
            <w:tcW w:w="1985" w:type="dxa"/>
            <w:tcBorders>
              <w:top w:val="single" w:sz="4" w:space="0" w:color="auto"/>
            </w:tcBorders>
          </w:tcPr>
          <w:p w14:paraId="4939EA5B" w14:textId="77777777" w:rsidR="00261A27" w:rsidRDefault="00DA158B">
            <w:pPr>
              <w:ind w:firstLineChars="0" w:firstLine="0"/>
              <w:rPr>
                <w:rFonts w:eastAsiaTheme="minorEastAsia"/>
              </w:rPr>
            </w:pPr>
            <w:r>
              <w:t>0</w:t>
            </w:r>
          </w:p>
        </w:tc>
      </w:tr>
      <w:tr w:rsidR="00261A27" w14:paraId="4160B841" w14:textId="77777777">
        <w:trPr>
          <w:jc w:val="center"/>
        </w:trPr>
        <w:tc>
          <w:tcPr>
            <w:tcW w:w="1984" w:type="dxa"/>
          </w:tcPr>
          <w:p w14:paraId="37153EE0" w14:textId="77777777" w:rsidR="00261A27" w:rsidRDefault="00DA158B">
            <w:pPr>
              <w:ind w:firstLineChars="0" w:firstLine="0"/>
              <w:rPr>
                <w:rFonts w:eastAsiaTheme="minorEastAsia"/>
              </w:rPr>
            </w:pPr>
            <w:r>
              <w:t>2</w:t>
            </w:r>
          </w:p>
        </w:tc>
        <w:tc>
          <w:tcPr>
            <w:tcW w:w="1984" w:type="dxa"/>
          </w:tcPr>
          <w:p w14:paraId="4519F0B1" w14:textId="77777777" w:rsidR="00261A27" w:rsidRDefault="00DA158B">
            <w:pPr>
              <w:ind w:firstLineChars="0" w:firstLine="0"/>
              <w:rPr>
                <w:rFonts w:eastAsiaTheme="minorEastAsia"/>
              </w:rPr>
            </w:pPr>
            <w:r>
              <w:t>1</w:t>
            </w:r>
          </w:p>
        </w:tc>
        <w:tc>
          <w:tcPr>
            <w:tcW w:w="1984" w:type="dxa"/>
          </w:tcPr>
          <w:p w14:paraId="0F337D90" w14:textId="77777777" w:rsidR="00261A27" w:rsidRDefault="00DA158B">
            <w:pPr>
              <w:ind w:firstLineChars="0" w:firstLine="0"/>
              <w:rPr>
                <w:rFonts w:eastAsiaTheme="minorEastAsia"/>
              </w:rPr>
            </w:pPr>
            <w:r>
              <w:t>0</w:t>
            </w:r>
          </w:p>
        </w:tc>
        <w:tc>
          <w:tcPr>
            <w:tcW w:w="1985" w:type="dxa"/>
          </w:tcPr>
          <w:p w14:paraId="4564A6D3" w14:textId="77777777" w:rsidR="00261A27" w:rsidRDefault="00DA158B">
            <w:pPr>
              <w:ind w:firstLineChars="0" w:firstLine="0"/>
              <w:rPr>
                <w:rFonts w:eastAsiaTheme="minorEastAsia"/>
              </w:rPr>
            </w:pPr>
            <w:r>
              <w:t>0</w:t>
            </w:r>
          </w:p>
        </w:tc>
      </w:tr>
      <w:tr w:rsidR="00261A27" w14:paraId="2176976E" w14:textId="77777777">
        <w:trPr>
          <w:jc w:val="center"/>
        </w:trPr>
        <w:tc>
          <w:tcPr>
            <w:tcW w:w="1984" w:type="dxa"/>
          </w:tcPr>
          <w:p w14:paraId="36897A05" w14:textId="77777777" w:rsidR="00261A27" w:rsidRDefault="00DA158B">
            <w:pPr>
              <w:ind w:firstLineChars="0" w:firstLine="0"/>
              <w:rPr>
                <w:rFonts w:eastAsiaTheme="minorEastAsia"/>
              </w:rPr>
            </w:pPr>
            <w:r>
              <w:t>3</w:t>
            </w:r>
          </w:p>
        </w:tc>
        <w:tc>
          <w:tcPr>
            <w:tcW w:w="1984" w:type="dxa"/>
          </w:tcPr>
          <w:p w14:paraId="531AD494" w14:textId="77777777" w:rsidR="00261A27" w:rsidRDefault="00DA158B">
            <w:pPr>
              <w:ind w:firstLineChars="0" w:firstLine="0"/>
              <w:rPr>
                <w:rFonts w:eastAsiaTheme="minorEastAsia"/>
              </w:rPr>
            </w:pPr>
            <w:r>
              <w:t>0.5</w:t>
            </w:r>
          </w:p>
        </w:tc>
        <w:tc>
          <w:tcPr>
            <w:tcW w:w="1984" w:type="dxa"/>
          </w:tcPr>
          <w:p w14:paraId="475A0589" w14:textId="77777777" w:rsidR="00261A27" w:rsidRDefault="00DA158B">
            <w:pPr>
              <w:ind w:firstLineChars="0" w:firstLine="0"/>
              <w:rPr>
                <w:rFonts w:eastAsiaTheme="minorEastAsia"/>
              </w:rPr>
            </w:pPr>
            <w:r>
              <w:t>0.866</w:t>
            </w:r>
          </w:p>
        </w:tc>
        <w:tc>
          <w:tcPr>
            <w:tcW w:w="1985" w:type="dxa"/>
          </w:tcPr>
          <w:p w14:paraId="63933574" w14:textId="77777777" w:rsidR="00261A27" w:rsidRDefault="00DA158B">
            <w:pPr>
              <w:ind w:firstLineChars="0" w:firstLine="0"/>
              <w:rPr>
                <w:rFonts w:eastAsiaTheme="minorEastAsia"/>
              </w:rPr>
            </w:pPr>
            <w:r>
              <w:t>0</w:t>
            </w:r>
          </w:p>
        </w:tc>
      </w:tr>
      <w:tr w:rsidR="00261A27" w14:paraId="5E723F59" w14:textId="77777777">
        <w:trPr>
          <w:jc w:val="center"/>
        </w:trPr>
        <w:tc>
          <w:tcPr>
            <w:tcW w:w="1984" w:type="dxa"/>
          </w:tcPr>
          <w:p w14:paraId="5D9C2D34" w14:textId="77777777" w:rsidR="00261A27" w:rsidRDefault="00DA158B">
            <w:pPr>
              <w:ind w:firstLineChars="0" w:firstLine="0"/>
              <w:rPr>
                <w:rFonts w:eastAsiaTheme="minorEastAsia"/>
              </w:rPr>
            </w:pPr>
            <w:r>
              <w:t>4</w:t>
            </w:r>
          </w:p>
        </w:tc>
        <w:tc>
          <w:tcPr>
            <w:tcW w:w="1984" w:type="dxa"/>
          </w:tcPr>
          <w:p w14:paraId="4B7F005A" w14:textId="77777777" w:rsidR="00261A27" w:rsidRDefault="00DA158B">
            <w:pPr>
              <w:ind w:firstLineChars="0" w:firstLine="0"/>
              <w:rPr>
                <w:rFonts w:eastAsiaTheme="minorEastAsia"/>
              </w:rPr>
            </w:pPr>
            <w:r>
              <w:t>-0.5</w:t>
            </w:r>
          </w:p>
        </w:tc>
        <w:tc>
          <w:tcPr>
            <w:tcW w:w="1984" w:type="dxa"/>
          </w:tcPr>
          <w:p w14:paraId="623D5C14" w14:textId="77777777" w:rsidR="00261A27" w:rsidRDefault="00DA158B">
            <w:pPr>
              <w:ind w:firstLineChars="0" w:firstLine="0"/>
              <w:rPr>
                <w:rFonts w:eastAsiaTheme="minorEastAsia"/>
              </w:rPr>
            </w:pPr>
            <w:r>
              <w:t>0.866</w:t>
            </w:r>
          </w:p>
        </w:tc>
        <w:tc>
          <w:tcPr>
            <w:tcW w:w="1985" w:type="dxa"/>
          </w:tcPr>
          <w:p w14:paraId="67024DDF" w14:textId="77777777" w:rsidR="00261A27" w:rsidRDefault="00DA158B">
            <w:pPr>
              <w:ind w:firstLineChars="0" w:firstLine="0"/>
              <w:rPr>
                <w:rFonts w:eastAsiaTheme="minorEastAsia"/>
              </w:rPr>
            </w:pPr>
            <w:r>
              <w:t>0</w:t>
            </w:r>
          </w:p>
        </w:tc>
      </w:tr>
      <w:tr w:rsidR="00261A27" w14:paraId="3EB489F4" w14:textId="77777777">
        <w:trPr>
          <w:jc w:val="center"/>
        </w:trPr>
        <w:tc>
          <w:tcPr>
            <w:tcW w:w="1984" w:type="dxa"/>
          </w:tcPr>
          <w:p w14:paraId="5FF52347" w14:textId="77777777" w:rsidR="00261A27" w:rsidRDefault="00DA158B">
            <w:pPr>
              <w:ind w:firstLineChars="0" w:firstLine="0"/>
              <w:rPr>
                <w:rFonts w:eastAsiaTheme="minorEastAsia"/>
              </w:rPr>
            </w:pPr>
            <w:r>
              <w:t>5</w:t>
            </w:r>
          </w:p>
        </w:tc>
        <w:tc>
          <w:tcPr>
            <w:tcW w:w="1984" w:type="dxa"/>
          </w:tcPr>
          <w:p w14:paraId="5A5754DA" w14:textId="77777777" w:rsidR="00261A27" w:rsidRDefault="00DA158B">
            <w:pPr>
              <w:ind w:firstLineChars="0" w:firstLine="0"/>
              <w:rPr>
                <w:rFonts w:eastAsiaTheme="minorEastAsia"/>
              </w:rPr>
            </w:pPr>
            <w:r>
              <w:t>-1</w:t>
            </w:r>
          </w:p>
        </w:tc>
        <w:tc>
          <w:tcPr>
            <w:tcW w:w="1984" w:type="dxa"/>
          </w:tcPr>
          <w:p w14:paraId="635F04E9" w14:textId="77777777" w:rsidR="00261A27" w:rsidRDefault="00DA158B">
            <w:pPr>
              <w:ind w:firstLineChars="0" w:firstLine="0"/>
              <w:rPr>
                <w:rFonts w:eastAsiaTheme="minorEastAsia"/>
              </w:rPr>
            </w:pPr>
            <w:r>
              <w:t>0</w:t>
            </w:r>
          </w:p>
        </w:tc>
        <w:tc>
          <w:tcPr>
            <w:tcW w:w="1985" w:type="dxa"/>
          </w:tcPr>
          <w:p w14:paraId="4F4C570E" w14:textId="77777777" w:rsidR="00261A27" w:rsidRDefault="00DA158B">
            <w:pPr>
              <w:ind w:firstLineChars="0" w:firstLine="0"/>
              <w:rPr>
                <w:rFonts w:eastAsiaTheme="minorEastAsia"/>
              </w:rPr>
            </w:pPr>
            <w:r>
              <w:t>0</w:t>
            </w:r>
          </w:p>
        </w:tc>
      </w:tr>
      <w:tr w:rsidR="00261A27" w14:paraId="29A78B60" w14:textId="77777777">
        <w:trPr>
          <w:jc w:val="center"/>
        </w:trPr>
        <w:tc>
          <w:tcPr>
            <w:tcW w:w="1984" w:type="dxa"/>
          </w:tcPr>
          <w:p w14:paraId="2F1D35A0" w14:textId="77777777" w:rsidR="00261A27" w:rsidRDefault="00DA158B">
            <w:pPr>
              <w:ind w:firstLineChars="0" w:firstLine="0"/>
              <w:rPr>
                <w:rFonts w:eastAsiaTheme="minorEastAsia"/>
              </w:rPr>
            </w:pPr>
            <w:r>
              <w:t>6</w:t>
            </w:r>
          </w:p>
        </w:tc>
        <w:tc>
          <w:tcPr>
            <w:tcW w:w="1984" w:type="dxa"/>
          </w:tcPr>
          <w:p w14:paraId="0E9F08C1" w14:textId="77777777" w:rsidR="00261A27" w:rsidRDefault="00DA158B">
            <w:pPr>
              <w:ind w:firstLineChars="0" w:firstLine="0"/>
              <w:rPr>
                <w:rFonts w:eastAsiaTheme="minorEastAsia"/>
              </w:rPr>
            </w:pPr>
            <w:r>
              <w:t>-0.5</w:t>
            </w:r>
          </w:p>
        </w:tc>
        <w:tc>
          <w:tcPr>
            <w:tcW w:w="1984" w:type="dxa"/>
          </w:tcPr>
          <w:p w14:paraId="061F8E7C" w14:textId="77777777" w:rsidR="00261A27" w:rsidRDefault="00DA158B">
            <w:pPr>
              <w:ind w:firstLineChars="0" w:firstLine="0"/>
              <w:rPr>
                <w:rFonts w:eastAsiaTheme="minorEastAsia"/>
              </w:rPr>
            </w:pPr>
            <w:r>
              <w:t>-0.866</w:t>
            </w:r>
          </w:p>
        </w:tc>
        <w:tc>
          <w:tcPr>
            <w:tcW w:w="1985" w:type="dxa"/>
          </w:tcPr>
          <w:p w14:paraId="03A9F1A2" w14:textId="77777777" w:rsidR="00261A27" w:rsidRDefault="00DA158B">
            <w:pPr>
              <w:ind w:firstLineChars="0" w:firstLine="0"/>
              <w:rPr>
                <w:rFonts w:eastAsiaTheme="minorEastAsia"/>
              </w:rPr>
            </w:pPr>
            <w:r>
              <w:t>0</w:t>
            </w:r>
          </w:p>
        </w:tc>
      </w:tr>
      <w:tr w:rsidR="00261A27" w14:paraId="09800AB9" w14:textId="77777777">
        <w:trPr>
          <w:jc w:val="center"/>
        </w:trPr>
        <w:tc>
          <w:tcPr>
            <w:tcW w:w="1984" w:type="dxa"/>
          </w:tcPr>
          <w:p w14:paraId="1B9AAC35" w14:textId="77777777" w:rsidR="00261A27" w:rsidRDefault="00DA158B">
            <w:pPr>
              <w:ind w:firstLineChars="0" w:firstLine="0"/>
              <w:rPr>
                <w:rFonts w:eastAsiaTheme="minorEastAsia"/>
              </w:rPr>
            </w:pPr>
            <w:r>
              <w:t>7</w:t>
            </w:r>
          </w:p>
        </w:tc>
        <w:tc>
          <w:tcPr>
            <w:tcW w:w="1984" w:type="dxa"/>
          </w:tcPr>
          <w:p w14:paraId="17CD27ED" w14:textId="77777777" w:rsidR="00261A27" w:rsidRDefault="00DA158B">
            <w:pPr>
              <w:ind w:firstLineChars="0" w:firstLine="0"/>
              <w:rPr>
                <w:rFonts w:eastAsiaTheme="minorEastAsia"/>
              </w:rPr>
            </w:pPr>
            <w:r>
              <w:t>0.5</w:t>
            </w:r>
          </w:p>
        </w:tc>
        <w:tc>
          <w:tcPr>
            <w:tcW w:w="1984" w:type="dxa"/>
          </w:tcPr>
          <w:p w14:paraId="34816B31" w14:textId="77777777" w:rsidR="00261A27" w:rsidRDefault="00DA158B">
            <w:pPr>
              <w:ind w:firstLineChars="0" w:firstLine="0"/>
              <w:rPr>
                <w:rFonts w:eastAsiaTheme="minorEastAsia"/>
              </w:rPr>
            </w:pPr>
            <w:r>
              <w:t>-0.866</w:t>
            </w:r>
          </w:p>
        </w:tc>
        <w:tc>
          <w:tcPr>
            <w:tcW w:w="1985" w:type="dxa"/>
          </w:tcPr>
          <w:p w14:paraId="63FA0433" w14:textId="77777777" w:rsidR="00261A27" w:rsidRDefault="00DA158B">
            <w:pPr>
              <w:ind w:firstLineChars="0" w:firstLine="0"/>
              <w:rPr>
                <w:rFonts w:eastAsiaTheme="minorEastAsia"/>
              </w:rPr>
            </w:pPr>
            <w:r>
              <w:t>0</w:t>
            </w:r>
          </w:p>
        </w:tc>
      </w:tr>
      <w:tr w:rsidR="00261A27" w14:paraId="22834EA0" w14:textId="77777777">
        <w:trPr>
          <w:jc w:val="center"/>
        </w:trPr>
        <w:tc>
          <w:tcPr>
            <w:tcW w:w="1984" w:type="dxa"/>
          </w:tcPr>
          <w:p w14:paraId="102807CB" w14:textId="77777777" w:rsidR="00261A27" w:rsidRDefault="00DA158B">
            <w:pPr>
              <w:ind w:firstLineChars="0" w:firstLine="0"/>
              <w:rPr>
                <w:rFonts w:eastAsiaTheme="minorEastAsia"/>
              </w:rPr>
            </w:pPr>
            <w:r>
              <w:t>8</w:t>
            </w:r>
          </w:p>
        </w:tc>
        <w:tc>
          <w:tcPr>
            <w:tcW w:w="1984" w:type="dxa"/>
          </w:tcPr>
          <w:p w14:paraId="6ABFAD24" w14:textId="77777777" w:rsidR="00261A27" w:rsidRDefault="00DA158B">
            <w:pPr>
              <w:ind w:firstLineChars="0" w:firstLine="0"/>
              <w:rPr>
                <w:rFonts w:eastAsiaTheme="minorEastAsia"/>
              </w:rPr>
            </w:pPr>
            <w:r>
              <w:t>-0.5</w:t>
            </w:r>
          </w:p>
        </w:tc>
        <w:tc>
          <w:tcPr>
            <w:tcW w:w="1984" w:type="dxa"/>
          </w:tcPr>
          <w:p w14:paraId="56623956" w14:textId="77777777" w:rsidR="00261A27" w:rsidRDefault="00DA158B">
            <w:pPr>
              <w:ind w:firstLineChars="0" w:firstLine="0"/>
              <w:rPr>
                <w:rFonts w:eastAsiaTheme="minorEastAsia"/>
              </w:rPr>
            </w:pPr>
            <w:r>
              <w:t>0.289</w:t>
            </w:r>
          </w:p>
        </w:tc>
        <w:tc>
          <w:tcPr>
            <w:tcW w:w="1985" w:type="dxa"/>
          </w:tcPr>
          <w:p w14:paraId="113E6A5E" w14:textId="77777777" w:rsidR="00261A27" w:rsidRDefault="00DA158B">
            <w:pPr>
              <w:ind w:firstLineChars="0" w:firstLine="0"/>
              <w:rPr>
                <w:rFonts w:eastAsiaTheme="minorEastAsia"/>
              </w:rPr>
            </w:pPr>
            <w:r>
              <w:t>0.816</w:t>
            </w:r>
          </w:p>
        </w:tc>
      </w:tr>
      <w:tr w:rsidR="00261A27" w14:paraId="132CEC77" w14:textId="77777777">
        <w:trPr>
          <w:jc w:val="center"/>
        </w:trPr>
        <w:tc>
          <w:tcPr>
            <w:tcW w:w="1984" w:type="dxa"/>
          </w:tcPr>
          <w:p w14:paraId="226C05A0" w14:textId="77777777" w:rsidR="00261A27" w:rsidRDefault="00DA158B">
            <w:pPr>
              <w:ind w:firstLineChars="0" w:firstLine="0"/>
              <w:rPr>
                <w:rFonts w:eastAsiaTheme="minorEastAsia"/>
              </w:rPr>
            </w:pPr>
            <w:r>
              <w:t>9</w:t>
            </w:r>
          </w:p>
        </w:tc>
        <w:tc>
          <w:tcPr>
            <w:tcW w:w="1984" w:type="dxa"/>
          </w:tcPr>
          <w:p w14:paraId="25209921" w14:textId="77777777" w:rsidR="00261A27" w:rsidRDefault="00DA158B">
            <w:pPr>
              <w:ind w:firstLineChars="0" w:firstLine="0"/>
              <w:rPr>
                <w:rFonts w:eastAsiaTheme="minorEastAsia"/>
              </w:rPr>
            </w:pPr>
            <w:r>
              <w:t>-0.5</w:t>
            </w:r>
          </w:p>
        </w:tc>
        <w:tc>
          <w:tcPr>
            <w:tcW w:w="1984" w:type="dxa"/>
          </w:tcPr>
          <w:p w14:paraId="6E9F3DD5" w14:textId="77777777" w:rsidR="00261A27" w:rsidRDefault="00DA158B">
            <w:pPr>
              <w:ind w:firstLineChars="0" w:firstLine="0"/>
              <w:rPr>
                <w:rFonts w:eastAsiaTheme="minorEastAsia"/>
              </w:rPr>
            </w:pPr>
            <w:r>
              <w:t>0.289</w:t>
            </w:r>
          </w:p>
        </w:tc>
        <w:tc>
          <w:tcPr>
            <w:tcW w:w="1985" w:type="dxa"/>
          </w:tcPr>
          <w:p w14:paraId="6E141315" w14:textId="77777777" w:rsidR="00261A27" w:rsidRDefault="00DA158B">
            <w:pPr>
              <w:ind w:firstLineChars="0" w:firstLine="0"/>
              <w:rPr>
                <w:rFonts w:eastAsiaTheme="minorEastAsia"/>
              </w:rPr>
            </w:pPr>
            <w:r>
              <w:t>0.816</w:t>
            </w:r>
          </w:p>
        </w:tc>
      </w:tr>
      <w:tr w:rsidR="00261A27" w14:paraId="5B5331FB" w14:textId="77777777">
        <w:trPr>
          <w:jc w:val="center"/>
        </w:trPr>
        <w:tc>
          <w:tcPr>
            <w:tcW w:w="1984" w:type="dxa"/>
          </w:tcPr>
          <w:p w14:paraId="3D7850FF" w14:textId="77777777" w:rsidR="00261A27" w:rsidRDefault="00DA158B">
            <w:pPr>
              <w:ind w:firstLineChars="0" w:firstLine="0"/>
              <w:rPr>
                <w:rFonts w:eastAsiaTheme="minorEastAsia"/>
              </w:rPr>
            </w:pPr>
            <w:r>
              <w:t>10</w:t>
            </w:r>
          </w:p>
        </w:tc>
        <w:tc>
          <w:tcPr>
            <w:tcW w:w="1984" w:type="dxa"/>
          </w:tcPr>
          <w:p w14:paraId="4BC81037" w14:textId="77777777" w:rsidR="00261A27" w:rsidRDefault="00DA158B">
            <w:pPr>
              <w:ind w:firstLineChars="0" w:firstLine="0"/>
              <w:rPr>
                <w:rFonts w:eastAsiaTheme="minorEastAsia"/>
              </w:rPr>
            </w:pPr>
            <w:r>
              <w:t>0</w:t>
            </w:r>
          </w:p>
        </w:tc>
        <w:tc>
          <w:tcPr>
            <w:tcW w:w="1984" w:type="dxa"/>
          </w:tcPr>
          <w:p w14:paraId="5522F60E" w14:textId="77777777" w:rsidR="00261A27" w:rsidRDefault="00DA158B">
            <w:pPr>
              <w:ind w:firstLineChars="0" w:firstLine="0"/>
              <w:rPr>
                <w:rFonts w:eastAsiaTheme="minorEastAsia"/>
              </w:rPr>
            </w:pPr>
            <w:r>
              <w:t>-0.577</w:t>
            </w:r>
          </w:p>
        </w:tc>
        <w:tc>
          <w:tcPr>
            <w:tcW w:w="1985" w:type="dxa"/>
          </w:tcPr>
          <w:p w14:paraId="39465C64" w14:textId="77777777" w:rsidR="00261A27" w:rsidRDefault="00DA158B">
            <w:pPr>
              <w:ind w:firstLineChars="0" w:firstLine="0"/>
              <w:rPr>
                <w:rFonts w:eastAsiaTheme="minorEastAsia"/>
              </w:rPr>
            </w:pPr>
            <w:r>
              <w:t>0.186</w:t>
            </w:r>
          </w:p>
        </w:tc>
      </w:tr>
      <w:tr w:rsidR="00261A27" w14:paraId="5BF95718" w14:textId="77777777">
        <w:trPr>
          <w:jc w:val="center"/>
        </w:trPr>
        <w:tc>
          <w:tcPr>
            <w:tcW w:w="1984" w:type="dxa"/>
          </w:tcPr>
          <w:p w14:paraId="21B1593B" w14:textId="77777777" w:rsidR="00261A27" w:rsidRDefault="00DA158B">
            <w:pPr>
              <w:ind w:firstLineChars="0" w:firstLine="0"/>
              <w:rPr>
                <w:rFonts w:eastAsiaTheme="minorEastAsia"/>
              </w:rPr>
            </w:pPr>
            <w:r>
              <w:t>11</w:t>
            </w:r>
          </w:p>
        </w:tc>
        <w:tc>
          <w:tcPr>
            <w:tcW w:w="1984" w:type="dxa"/>
          </w:tcPr>
          <w:p w14:paraId="2BB8E741" w14:textId="77777777" w:rsidR="00261A27" w:rsidRDefault="00DA158B">
            <w:pPr>
              <w:ind w:firstLineChars="0" w:firstLine="0"/>
              <w:rPr>
                <w:rFonts w:eastAsiaTheme="minorEastAsia"/>
              </w:rPr>
            </w:pPr>
            <w:r>
              <w:t>0.5</w:t>
            </w:r>
          </w:p>
        </w:tc>
        <w:tc>
          <w:tcPr>
            <w:tcW w:w="1984" w:type="dxa"/>
          </w:tcPr>
          <w:p w14:paraId="6F8C72A4" w14:textId="77777777" w:rsidR="00261A27" w:rsidRDefault="00DA158B">
            <w:pPr>
              <w:ind w:firstLineChars="0" w:firstLine="0"/>
              <w:rPr>
                <w:rFonts w:eastAsiaTheme="minorEastAsia"/>
              </w:rPr>
            </w:pPr>
            <w:r>
              <w:t>-0.289</w:t>
            </w:r>
          </w:p>
        </w:tc>
        <w:tc>
          <w:tcPr>
            <w:tcW w:w="1985" w:type="dxa"/>
          </w:tcPr>
          <w:p w14:paraId="7A16E919" w14:textId="77777777" w:rsidR="00261A27" w:rsidRDefault="00DA158B">
            <w:pPr>
              <w:ind w:firstLineChars="0" w:firstLine="0"/>
              <w:rPr>
                <w:rFonts w:eastAsiaTheme="minorEastAsia"/>
              </w:rPr>
            </w:pPr>
            <w:r>
              <w:t>-0.816</w:t>
            </w:r>
          </w:p>
        </w:tc>
      </w:tr>
      <w:tr w:rsidR="00261A27" w14:paraId="1BD4406D" w14:textId="77777777">
        <w:trPr>
          <w:jc w:val="center"/>
        </w:trPr>
        <w:tc>
          <w:tcPr>
            <w:tcW w:w="1984" w:type="dxa"/>
          </w:tcPr>
          <w:p w14:paraId="078F2D08" w14:textId="77777777" w:rsidR="00261A27" w:rsidRDefault="00DA158B">
            <w:pPr>
              <w:ind w:firstLineChars="0" w:firstLine="0"/>
              <w:rPr>
                <w:rFonts w:eastAsiaTheme="minorEastAsia"/>
              </w:rPr>
            </w:pPr>
            <w:r>
              <w:t>12</w:t>
            </w:r>
          </w:p>
        </w:tc>
        <w:tc>
          <w:tcPr>
            <w:tcW w:w="1984" w:type="dxa"/>
          </w:tcPr>
          <w:p w14:paraId="1ABF424F" w14:textId="77777777" w:rsidR="00261A27" w:rsidRDefault="00DA158B">
            <w:pPr>
              <w:ind w:firstLineChars="0" w:firstLine="0"/>
              <w:rPr>
                <w:rFonts w:eastAsiaTheme="minorEastAsia"/>
              </w:rPr>
            </w:pPr>
            <w:r>
              <w:t>0</w:t>
            </w:r>
          </w:p>
        </w:tc>
        <w:tc>
          <w:tcPr>
            <w:tcW w:w="1984" w:type="dxa"/>
          </w:tcPr>
          <w:p w14:paraId="365F7F3B" w14:textId="77777777" w:rsidR="00261A27" w:rsidRDefault="00DA158B">
            <w:pPr>
              <w:ind w:firstLineChars="0" w:firstLine="0"/>
              <w:rPr>
                <w:rFonts w:eastAsiaTheme="minorEastAsia"/>
              </w:rPr>
            </w:pPr>
            <w:r>
              <w:t>0.577</w:t>
            </w:r>
          </w:p>
        </w:tc>
        <w:tc>
          <w:tcPr>
            <w:tcW w:w="1985" w:type="dxa"/>
          </w:tcPr>
          <w:p w14:paraId="08A0CC8F" w14:textId="77777777" w:rsidR="00261A27" w:rsidRDefault="00DA158B">
            <w:pPr>
              <w:ind w:firstLineChars="0" w:firstLine="0"/>
              <w:rPr>
                <w:rFonts w:eastAsiaTheme="minorEastAsia"/>
              </w:rPr>
            </w:pPr>
            <w:r>
              <w:t>-0816</w:t>
            </w:r>
          </w:p>
        </w:tc>
      </w:tr>
      <w:tr w:rsidR="00261A27" w14:paraId="3B05533F" w14:textId="77777777">
        <w:trPr>
          <w:jc w:val="center"/>
        </w:trPr>
        <w:tc>
          <w:tcPr>
            <w:tcW w:w="1984" w:type="dxa"/>
          </w:tcPr>
          <w:p w14:paraId="38B84B19" w14:textId="77777777" w:rsidR="00261A27" w:rsidRDefault="00DA158B">
            <w:pPr>
              <w:ind w:firstLineChars="0" w:firstLine="0"/>
              <w:rPr>
                <w:rFonts w:eastAsiaTheme="minorEastAsia"/>
              </w:rPr>
            </w:pPr>
            <w:r>
              <w:t>13</w:t>
            </w:r>
          </w:p>
        </w:tc>
        <w:tc>
          <w:tcPr>
            <w:tcW w:w="1984" w:type="dxa"/>
          </w:tcPr>
          <w:p w14:paraId="1125CC16" w14:textId="77777777" w:rsidR="00261A27" w:rsidRDefault="00DA158B">
            <w:pPr>
              <w:ind w:firstLineChars="0" w:firstLine="0"/>
              <w:rPr>
                <w:rFonts w:eastAsiaTheme="minorEastAsia"/>
              </w:rPr>
            </w:pPr>
            <w:r>
              <w:t>-0.5</w:t>
            </w:r>
          </w:p>
        </w:tc>
        <w:tc>
          <w:tcPr>
            <w:tcW w:w="1984" w:type="dxa"/>
          </w:tcPr>
          <w:p w14:paraId="72131ED6" w14:textId="77777777" w:rsidR="00261A27" w:rsidRDefault="00DA158B">
            <w:pPr>
              <w:ind w:firstLineChars="0" w:firstLine="0"/>
              <w:rPr>
                <w:rFonts w:eastAsiaTheme="minorEastAsia"/>
              </w:rPr>
            </w:pPr>
            <w:r>
              <w:t>-0.289</w:t>
            </w:r>
          </w:p>
        </w:tc>
        <w:tc>
          <w:tcPr>
            <w:tcW w:w="1985" w:type="dxa"/>
          </w:tcPr>
          <w:p w14:paraId="6292F672" w14:textId="77777777" w:rsidR="00261A27" w:rsidRDefault="00DA158B">
            <w:pPr>
              <w:ind w:firstLineChars="0" w:firstLine="0"/>
              <w:rPr>
                <w:rFonts w:eastAsiaTheme="minorEastAsia"/>
              </w:rPr>
            </w:pPr>
            <w:r>
              <w:t>-0.816</w:t>
            </w:r>
          </w:p>
        </w:tc>
      </w:tr>
      <w:tr w:rsidR="00261A27" w14:paraId="09231EB3" w14:textId="77777777">
        <w:trPr>
          <w:jc w:val="center"/>
        </w:trPr>
        <w:tc>
          <w:tcPr>
            <w:tcW w:w="1984" w:type="dxa"/>
            <w:tcBorders>
              <w:bottom w:val="single" w:sz="4" w:space="0" w:color="auto"/>
            </w:tcBorders>
          </w:tcPr>
          <w:p w14:paraId="56577DF0" w14:textId="77777777" w:rsidR="00261A27" w:rsidRDefault="00DA158B">
            <w:pPr>
              <w:ind w:firstLineChars="0" w:firstLine="0"/>
              <w:rPr>
                <w:rFonts w:eastAsiaTheme="minorEastAsia"/>
              </w:rPr>
            </w:pPr>
            <w:r>
              <w:t>14</w:t>
            </w:r>
          </w:p>
        </w:tc>
        <w:tc>
          <w:tcPr>
            <w:tcW w:w="1984" w:type="dxa"/>
            <w:tcBorders>
              <w:bottom w:val="single" w:sz="4" w:space="0" w:color="auto"/>
            </w:tcBorders>
          </w:tcPr>
          <w:p w14:paraId="75874929" w14:textId="77777777" w:rsidR="00261A27" w:rsidRDefault="00DA158B">
            <w:pPr>
              <w:ind w:firstLineChars="0" w:firstLine="0"/>
              <w:rPr>
                <w:rFonts w:eastAsiaTheme="minorEastAsia"/>
              </w:rPr>
            </w:pPr>
            <w:r>
              <w:t>-1</w:t>
            </w:r>
          </w:p>
        </w:tc>
        <w:tc>
          <w:tcPr>
            <w:tcW w:w="1984" w:type="dxa"/>
            <w:tcBorders>
              <w:bottom w:val="single" w:sz="4" w:space="0" w:color="auto"/>
            </w:tcBorders>
          </w:tcPr>
          <w:p w14:paraId="620E9617" w14:textId="77777777" w:rsidR="00261A27" w:rsidRDefault="00DA158B">
            <w:pPr>
              <w:ind w:firstLineChars="0" w:firstLine="0"/>
              <w:rPr>
                <w:rFonts w:eastAsiaTheme="minorEastAsia"/>
              </w:rPr>
            </w:pPr>
            <w:r>
              <w:t>-0.577</w:t>
            </w:r>
          </w:p>
        </w:tc>
        <w:tc>
          <w:tcPr>
            <w:tcW w:w="1985" w:type="dxa"/>
            <w:tcBorders>
              <w:bottom w:val="single" w:sz="4" w:space="0" w:color="auto"/>
            </w:tcBorders>
          </w:tcPr>
          <w:p w14:paraId="64A0D548" w14:textId="77777777" w:rsidR="00261A27" w:rsidRDefault="00DA158B">
            <w:pPr>
              <w:ind w:firstLineChars="0" w:firstLine="0"/>
              <w:rPr>
                <w:rFonts w:eastAsiaTheme="minorEastAsia"/>
              </w:rPr>
            </w:pPr>
            <w:r>
              <w:t>-0816</w:t>
            </w:r>
          </w:p>
        </w:tc>
      </w:tr>
    </w:tbl>
    <w:p w14:paraId="235D6FF4" w14:textId="77777777" w:rsidR="00261A27" w:rsidRDefault="00261A27">
      <w:pPr>
        <w:ind w:firstLine="480"/>
        <w:rPr>
          <w:rFonts w:eastAsiaTheme="minorEastAsia"/>
        </w:rPr>
      </w:pPr>
    </w:p>
    <w:p w14:paraId="529C9C96" w14:textId="77777777" w:rsidR="00261A27" w:rsidRDefault="00DA158B">
      <w:pPr>
        <w:keepNext/>
        <w:ind w:firstLine="480"/>
        <w:jc w:val="center"/>
      </w:pPr>
      <w:r>
        <w:rPr>
          <w:rFonts w:eastAsiaTheme="minorEastAsia" w:hint="eastAsia"/>
          <w:noProof/>
        </w:rPr>
        <w:lastRenderedPageBreak/>
        <w:drawing>
          <wp:inline distT="0" distB="0" distL="0" distR="0" wp14:anchorId="1E0F84E7" wp14:editId="546A5AE6">
            <wp:extent cx="2530475" cy="428752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0848" cy="4288088"/>
                    </a:xfrm>
                    <a:prstGeom prst="rect">
                      <a:avLst/>
                    </a:prstGeom>
                  </pic:spPr>
                </pic:pic>
              </a:graphicData>
            </a:graphic>
          </wp:inline>
        </w:drawing>
      </w:r>
    </w:p>
    <w:p w14:paraId="5D300221" w14:textId="77777777" w:rsidR="00261A27" w:rsidRDefault="00DA158B">
      <w:pPr>
        <w:pStyle w:val="a4"/>
        <w:ind w:firstLine="482"/>
      </w:pPr>
      <w:bookmarkStart w:id="9" w:name="_Ref174917060"/>
      <w:r>
        <w:rPr>
          <w:b/>
          <w:bCs/>
        </w:rPr>
        <w:t xml:space="preserve">Fig. </w:t>
      </w:r>
      <w:r>
        <w:rPr>
          <w:b/>
          <w:bCs/>
        </w:rPr>
        <w:fldChar w:fldCharType="begin"/>
      </w:r>
      <w:r>
        <w:rPr>
          <w:b/>
          <w:bCs/>
        </w:rPr>
        <w:instrText xml:space="preserve"> SEQ Fig. \* ARABIC </w:instrText>
      </w:r>
      <w:r>
        <w:rPr>
          <w:b/>
          <w:bCs/>
        </w:rPr>
        <w:fldChar w:fldCharType="separate"/>
      </w:r>
      <w:r>
        <w:rPr>
          <w:b/>
          <w:bCs/>
        </w:rPr>
        <w:t>4</w:t>
      </w:r>
      <w:r>
        <w:rPr>
          <w:b/>
          <w:bCs/>
        </w:rPr>
        <w:fldChar w:fldCharType="end"/>
      </w:r>
      <w:bookmarkEnd w:id="9"/>
      <w:r>
        <w:rPr>
          <w:rFonts w:hint="eastAsia"/>
        </w:rPr>
        <w:t xml:space="preserve"> </w:t>
      </w:r>
      <w:r>
        <w:t xml:space="preserve">Spatial distribution of the experimental points in </w:t>
      </w:r>
      <w:r>
        <w:rPr>
          <w:rFonts w:hint="eastAsia"/>
        </w:rPr>
        <w:t>a</w:t>
      </w:r>
      <w:r>
        <w:t xml:space="preserve"> </w:t>
      </w:r>
      <w:proofErr w:type="spellStart"/>
      <w:r>
        <w:t>Doehlert</w:t>
      </w:r>
      <w:proofErr w:type="spellEnd"/>
      <w:r>
        <w:t xml:space="preserve"> design</w:t>
      </w:r>
      <w:r>
        <w:rPr>
          <w:rFonts w:hint="eastAsia"/>
        </w:rPr>
        <w:t>:</w:t>
      </w:r>
      <w:r>
        <w:t xml:space="preserve"> </w:t>
      </w:r>
      <w:r>
        <w:rPr>
          <w:rFonts w:hint="eastAsia"/>
        </w:rPr>
        <w:t xml:space="preserve">(a) the </w:t>
      </w:r>
      <w:proofErr w:type="spellStart"/>
      <w:r>
        <w:rPr>
          <w:rFonts w:hint="eastAsia"/>
        </w:rPr>
        <w:t>Doehlert</w:t>
      </w:r>
      <w:proofErr w:type="spellEnd"/>
      <w:r>
        <w:rPr>
          <w:rFonts w:hint="eastAsia"/>
        </w:rPr>
        <w:t xml:space="preserve"> design for three variables by passing a central point generating a 14-hedron; (b) plane projections based on the triangular face generating different </w:t>
      </w:r>
      <w:proofErr w:type="spellStart"/>
      <w:r>
        <w:rPr>
          <w:rFonts w:hint="eastAsia"/>
        </w:rPr>
        <w:t>Doehlert</w:t>
      </w:r>
      <w:proofErr w:type="spellEnd"/>
      <w:r>
        <w:rPr>
          <w:rFonts w:hint="eastAsia"/>
        </w:rPr>
        <w:t xml:space="preserve"> experimental matrices for optimization of three variables</w:t>
      </w:r>
    </w:p>
    <w:p w14:paraId="15CE8B73" w14:textId="77777777" w:rsidR="00261A27" w:rsidRDefault="00DA158B">
      <w:pPr>
        <w:ind w:firstLine="480"/>
        <w:rPr>
          <w:rFonts w:eastAsiaTheme="minorEastAsia"/>
          <w:lang w:bidi="en-US"/>
        </w:rPr>
      </w:pPr>
      <w:r>
        <w:rPr>
          <w:rFonts w:eastAsiaTheme="minorEastAsia"/>
          <w:lang w:bidi="en-US"/>
        </w:rPr>
        <w:t xml:space="preserve">As such, in order to find the optimal process window for different layer thicknesses and achieve the optimal relative density, two rounds of </w:t>
      </w:r>
      <w:proofErr w:type="spellStart"/>
      <w:r>
        <w:rPr>
          <w:rFonts w:eastAsiaTheme="minorEastAsia"/>
          <w:lang w:bidi="en-US"/>
        </w:rPr>
        <w:t>Doehlert</w:t>
      </w:r>
      <w:proofErr w:type="spellEnd"/>
      <w:r>
        <w:rPr>
          <w:rFonts w:eastAsiaTheme="minorEastAsia"/>
          <w:lang w:bidi="en-US"/>
        </w:rPr>
        <w:t xml:space="preserve"> design are carried out for each layer thickness of 80 </w:t>
      </w:r>
      <w:proofErr w:type="spellStart"/>
      <w:r>
        <w:rPr>
          <w:rFonts w:eastAsiaTheme="minorEastAsia"/>
          <w:lang w:bidi="en-US"/>
        </w:rPr>
        <w:t>μm</w:t>
      </w:r>
      <w:proofErr w:type="spellEnd"/>
      <w:r>
        <w:rPr>
          <w:rFonts w:eastAsiaTheme="minorEastAsia"/>
          <w:lang w:bidi="en-US"/>
        </w:rPr>
        <w:t xml:space="preserve">, 100 </w:t>
      </w:r>
      <w:proofErr w:type="spellStart"/>
      <w:r>
        <w:rPr>
          <w:rFonts w:eastAsiaTheme="minorEastAsia"/>
          <w:lang w:bidi="en-US"/>
        </w:rPr>
        <w:t>μm</w:t>
      </w:r>
      <w:proofErr w:type="spellEnd"/>
      <w:r>
        <w:rPr>
          <w:rFonts w:eastAsiaTheme="minorEastAsia"/>
          <w:lang w:bidi="en-US"/>
        </w:rPr>
        <w:t xml:space="preserve"> and 120 </w:t>
      </w:r>
      <w:proofErr w:type="spellStart"/>
      <w:r>
        <w:rPr>
          <w:rFonts w:eastAsiaTheme="minorEastAsia"/>
          <w:lang w:bidi="en-US"/>
        </w:rPr>
        <w:t>μm</w:t>
      </w:r>
      <w:proofErr w:type="spellEnd"/>
      <w:r>
        <w:rPr>
          <w:rFonts w:eastAsiaTheme="minorEastAsia"/>
          <w:lang w:bidi="en-US"/>
        </w:rPr>
        <w:t xml:space="preserve">, and each round contained 14 experiments. A total of 84 experiment settings of different process parameter combinations </w:t>
      </w:r>
      <w:proofErr w:type="gramStart"/>
      <w:r>
        <w:rPr>
          <w:rFonts w:eastAsiaTheme="minorEastAsia"/>
          <w:lang w:bidi="en-US"/>
        </w:rPr>
        <w:t>are</w:t>
      </w:r>
      <w:proofErr w:type="gramEnd"/>
      <w:r>
        <w:rPr>
          <w:rFonts w:eastAsiaTheme="minorEastAsia"/>
          <w:lang w:bidi="en-US"/>
        </w:rPr>
        <w:t xml:space="preserve"> provided in Appendix Table XX, and their corresponding designs and calculated ED values are also displayed. The summary of the ranges and setting of </w:t>
      </w:r>
      <w:proofErr w:type="gramStart"/>
      <w:r>
        <w:rPr>
          <w:rFonts w:eastAsiaTheme="minorEastAsia"/>
          <w:lang w:bidi="en-US"/>
        </w:rPr>
        <w:t>P</w:t>
      </w:r>
      <w:proofErr w:type="gramEnd"/>
      <w:r>
        <w:rPr>
          <w:rFonts w:eastAsiaTheme="minorEastAsia"/>
          <w:lang w:bidi="en-US"/>
        </w:rPr>
        <w:t xml:space="preserve">, V, H, LT are displayed in </w:t>
      </w:r>
      <w:r>
        <w:rPr>
          <w:rFonts w:eastAsiaTheme="minorEastAsia"/>
          <w:lang w:bidi="en-US"/>
        </w:rPr>
        <w:fldChar w:fldCharType="begin"/>
      </w:r>
      <w:r>
        <w:rPr>
          <w:rFonts w:eastAsiaTheme="minorEastAsia"/>
          <w:lang w:bidi="en-US"/>
        </w:rPr>
        <w:instrText xml:space="preserve"> REF _Ref174914062 \h </w:instrText>
      </w:r>
      <w:r>
        <w:rPr>
          <w:rFonts w:eastAsiaTheme="minorEastAsia"/>
          <w:lang w:bidi="en-US"/>
        </w:rPr>
      </w:r>
      <w:r>
        <w:rPr>
          <w:rFonts w:eastAsiaTheme="minorEastAsia"/>
          <w:lang w:bidi="en-US"/>
        </w:rPr>
        <w:fldChar w:fldCharType="separate"/>
      </w:r>
      <w:r>
        <w:rPr>
          <w:b/>
          <w:bCs/>
        </w:rPr>
        <w:t>Table 1</w:t>
      </w:r>
      <w:r>
        <w:rPr>
          <w:rFonts w:eastAsiaTheme="minorEastAsia"/>
          <w:lang w:bidi="en-US"/>
        </w:rPr>
        <w:fldChar w:fldCharType="end"/>
      </w:r>
      <w:r>
        <w:rPr>
          <w:rFonts w:eastAsiaTheme="minorEastAsia"/>
          <w:lang w:bidi="en-US"/>
        </w:rPr>
        <w:t>.</w:t>
      </w:r>
    </w:p>
    <w:p w14:paraId="2FC87DFD" w14:textId="77777777" w:rsidR="00261A27" w:rsidRDefault="00DA158B">
      <w:pPr>
        <w:pStyle w:val="2"/>
        <w:ind w:firstLine="482"/>
        <w:rPr>
          <w:rFonts w:eastAsia="楷体"/>
        </w:rPr>
      </w:pPr>
      <w:r>
        <w:rPr>
          <w:rFonts w:eastAsia="楷体"/>
        </w:rPr>
        <w:t>2.3 Multiple Linear Regression</w:t>
      </w:r>
      <w:r>
        <w:rPr>
          <w:rFonts w:eastAsia="楷体" w:hint="eastAsia"/>
        </w:rPr>
        <w:t xml:space="preserve"> (</w:t>
      </w:r>
      <w:r>
        <w:rPr>
          <w:rFonts w:eastAsia="楷体"/>
        </w:rPr>
        <w:t>MLR) model</w:t>
      </w:r>
    </w:p>
    <w:p w14:paraId="39962A21" w14:textId="77777777" w:rsidR="00261A27" w:rsidRDefault="00DA158B">
      <w:pPr>
        <w:pStyle w:val="af0"/>
        <w:ind w:firstLine="480"/>
        <w:rPr>
          <w:rFonts w:eastAsiaTheme="minorEastAsia"/>
        </w:rPr>
      </w:pPr>
      <w:r>
        <w:rPr>
          <w:rFonts w:hint="eastAsia"/>
        </w:rPr>
        <w:t>D</w:t>
      </w:r>
      <w:r>
        <w:t xml:space="preserve">uring </w:t>
      </w:r>
      <w:r>
        <w:rPr>
          <w:rFonts w:eastAsiaTheme="minorEastAsia" w:hint="eastAsia"/>
        </w:rPr>
        <w:t>LPBF</w:t>
      </w:r>
      <w:r>
        <w:t xml:space="preserve"> process, the laser energy density</w:t>
      </w:r>
      <w:r>
        <w:rPr>
          <w:rFonts w:eastAsiaTheme="minorEastAsia" w:hint="eastAsia"/>
        </w:rPr>
        <w:t xml:space="preserve"> </w:t>
      </w:r>
      <w:r>
        <w:t xml:space="preserve">(ED) can be calculated by using the following equation: </w:t>
      </w:r>
    </w:p>
    <w:p w14:paraId="50DAF7F3" w14:textId="77777777" w:rsidR="00261A27" w:rsidRDefault="00DA158B">
      <w:pPr>
        <w:pStyle w:val="MTDisplayEquation"/>
        <w:tabs>
          <w:tab w:val="clear" w:pos="4160"/>
          <w:tab w:val="clear" w:pos="8300"/>
          <w:tab w:val="center" w:pos="5190"/>
          <w:tab w:val="right" w:pos="10380"/>
        </w:tabs>
        <w:ind w:firstLineChars="0" w:firstLine="0"/>
        <w:rPr>
          <w:rFonts w:eastAsiaTheme="minorEastAsia"/>
        </w:rPr>
      </w:pPr>
      <w:r>
        <w:rPr>
          <w:rFonts w:eastAsiaTheme="minorEastAsia"/>
        </w:rPr>
        <w:tab/>
      </w:r>
      <w:r>
        <w:rPr>
          <w:rFonts w:eastAsiaTheme="minorEastAsia"/>
          <w:position w:val="-24"/>
        </w:rPr>
        <w:object w:dxaOrig="1605" w:dyaOrig="630" w14:anchorId="3AFED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30.75pt" o:ole="">
            <v:imagedata r:id="rId16" o:title=""/>
          </v:shape>
          <o:OLEObject Type="Embed" ProgID="Equation.DSMT4" ShapeID="_x0000_i1025" DrawAspect="Content" ObjectID="_1828201443" r:id="rId17"/>
        </w:object>
      </w:r>
      <w:r>
        <w:rPr>
          <w:rFonts w:eastAsiaTheme="minorEastAsia"/>
        </w:rPr>
        <w:tab/>
      </w:r>
      <w:r>
        <w:rPr>
          <w:rFonts w:eastAsiaTheme="minorEastAsia"/>
        </w:rPr>
        <w:fldChar w:fldCharType="begin"/>
      </w:r>
      <w:r>
        <w:rPr>
          <w:rFonts w:eastAsiaTheme="minorEastAsia"/>
        </w:rPr>
        <w:instrText xml:space="preserve"> MACROBUTTON MTPlaceRef \* MERGEFORMAT </w:instrText>
      </w:r>
      <w:r>
        <w:rPr>
          <w:rFonts w:eastAsiaTheme="minorEastAsia"/>
        </w:rPr>
        <w:fldChar w:fldCharType="begin"/>
      </w:r>
      <w:r>
        <w:rPr>
          <w:rFonts w:eastAsiaTheme="minorEastAsia"/>
        </w:rPr>
        <w:instrText xml:space="preserve"> SEQ MTEqn \h \* MERGEFORMAT </w:instrText>
      </w:r>
      <w:r>
        <w:rPr>
          <w:rFonts w:eastAsiaTheme="minorEastAsia"/>
        </w:rPr>
        <w:fldChar w:fldCharType="end"/>
      </w:r>
      <w:r>
        <w:rPr>
          <w:rFonts w:eastAsiaTheme="minorEastAsia" w:hint="eastAsia"/>
        </w:rPr>
        <w:instrText>（</w:instrText>
      </w:r>
      <w:r>
        <w:rPr>
          <w:rFonts w:eastAsiaTheme="minorEastAsia" w:hint="eastAsia"/>
        </w:rPr>
        <w:instrText>1</w:instrText>
      </w:r>
      <w:r>
        <w:rPr>
          <w:rFonts w:eastAsiaTheme="minorEastAsia" w:hint="eastAsia"/>
        </w:rPr>
        <w:instrText>）</w:instrText>
      </w:r>
      <w:r>
        <w:rPr>
          <w:rFonts w:eastAsiaTheme="minorEastAsia"/>
        </w:rPr>
        <w:fldChar w:fldCharType="end"/>
      </w:r>
    </w:p>
    <w:p w14:paraId="7B66F573" w14:textId="77777777" w:rsidR="00261A27" w:rsidRDefault="00DA158B">
      <w:pPr>
        <w:ind w:firstLine="480"/>
        <w:rPr>
          <w:rFonts w:cs="Times New Roman"/>
        </w:rPr>
      </w:pPr>
      <w:r>
        <w:rPr>
          <w:rFonts w:cs="Times New Roman"/>
        </w:rPr>
        <w:t xml:space="preserve">Where </w:t>
      </w:r>
      <w:r>
        <w:rPr>
          <w:rFonts w:cs="Times New Roman"/>
          <w:i/>
          <w:iCs/>
        </w:rPr>
        <w:t>ED</w:t>
      </w:r>
      <w:r>
        <w:rPr>
          <w:rFonts w:cs="Times New Roman"/>
        </w:rPr>
        <w:t xml:space="preserve"> is the laser energy density (J/mm</w:t>
      </w:r>
      <w:r>
        <w:rPr>
          <w:rFonts w:cs="Times New Roman"/>
          <w:vertAlign w:val="superscript"/>
        </w:rPr>
        <w:t>3</w:t>
      </w:r>
      <w:r>
        <w:rPr>
          <w:rFonts w:cs="Times New Roman"/>
        </w:rPr>
        <w:t xml:space="preserve">), </w:t>
      </w:r>
      <w:r>
        <w:rPr>
          <w:rFonts w:cs="Times New Roman"/>
          <w:i/>
          <w:iCs/>
        </w:rPr>
        <w:t>P</w:t>
      </w:r>
      <w:r>
        <w:rPr>
          <w:rFonts w:cs="Times New Roman"/>
        </w:rPr>
        <w:t xml:space="preserve"> is the laser power (W), </w:t>
      </w:r>
      <w:r>
        <w:rPr>
          <w:rFonts w:cs="Times New Roman"/>
          <w:i/>
          <w:iCs/>
        </w:rPr>
        <w:t>V</w:t>
      </w:r>
      <w:r>
        <w:rPr>
          <w:rFonts w:cs="Times New Roman"/>
        </w:rPr>
        <w:t xml:space="preserve"> is the laser scanning speed (mm/s), </w:t>
      </w:r>
      <w:r>
        <w:rPr>
          <w:rFonts w:cs="Times New Roman"/>
          <w:i/>
          <w:iCs/>
        </w:rPr>
        <w:t>H</w:t>
      </w:r>
      <w:r>
        <w:rPr>
          <w:rFonts w:cs="Times New Roman"/>
        </w:rPr>
        <w:t xml:space="preserve"> is the hatching space between scan passes (</w:t>
      </w:r>
      <w:proofErr w:type="spellStart"/>
      <w:r>
        <w:rPr>
          <w:rFonts w:cs="Times New Roman"/>
        </w:rPr>
        <w:t>μm</w:t>
      </w:r>
      <w:proofErr w:type="spellEnd"/>
      <w:r>
        <w:rPr>
          <w:rFonts w:cs="Times New Roman"/>
        </w:rPr>
        <w:t>)</w:t>
      </w:r>
      <w:r>
        <w:rPr>
          <w:rFonts w:cs="Times New Roman" w:hint="eastAsia"/>
        </w:rPr>
        <w:t>,</w:t>
      </w:r>
      <w:r>
        <w:rPr>
          <w:rFonts w:cs="Times New Roman"/>
        </w:rPr>
        <w:t xml:space="preserve"> and </w:t>
      </w:r>
      <w:r>
        <w:rPr>
          <w:rFonts w:cs="Times New Roman"/>
          <w:i/>
          <w:iCs/>
        </w:rPr>
        <w:t>LT</w:t>
      </w:r>
      <w:r>
        <w:rPr>
          <w:rFonts w:cs="Times New Roman"/>
        </w:rPr>
        <w:t xml:space="preserve"> is the layer thickness (</w:t>
      </w:r>
      <w:proofErr w:type="spellStart"/>
      <w:r>
        <w:rPr>
          <w:rFonts w:cs="Times New Roman"/>
        </w:rPr>
        <w:t>μm</w:t>
      </w:r>
      <w:proofErr w:type="spellEnd"/>
      <w:r>
        <w:rPr>
          <w:rFonts w:cs="Times New Roman"/>
        </w:rPr>
        <w:t>).</w:t>
      </w:r>
    </w:p>
    <w:p w14:paraId="37E32441" w14:textId="77777777" w:rsidR="00261A27" w:rsidRDefault="00DA158B">
      <w:pPr>
        <w:ind w:firstLine="480"/>
        <w:rPr>
          <w:rFonts w:eastAsia="宋体" w:cs="Times New Roman"/>
          <w:color w:val="000000" w:themeColor="text1"/>
        </w:rPr>
      </w:pPr>
      <w:r>
        <w:rPr>
          <w:rFonts w:cs="Times New Roman"/>
        </w:rPr>
        <w:t xml:space="preserve">Scatter plot of RD and ED is displayed in </w:t>
      </w:r>
      <w:r>
        <w:rPr>
          <w:rFonts w:cs="Times New Roman"/>
          <w:b/>
          <w:bCs/>
        </w:rPr>
        <w:fldChar w:fldCharType="begin"/>
      </w:r>
      <w:r>
        <w:rPr>
          <w:rFonts w:cs="Times New Roman"/>
        </w:rPr>
        <w:instrText xml:space="preserve"> REF _Ref174921970 \h </w:instrText>
      </w:r>
      <w:r>
        <w:rPr>
          <w:rFonts w:cs="Times New Roman"/>
          <w:b/>
          <w:bCs/>
        </w:rPr>
      </w:r>
      <w:r>
        <w:rPr>
          <w:rFonts w:cs="Times New Roman"/>
          <w:b/>
          <w:bCs/>
        </w:rPr>
        <w:fldChar w:fldCharType="separate"/>
      </w:r>
      <w:r>
        <w:rPr>
          <w:b/>
          <w:bCs/>
        </w:rPr>
        <w:t>Fig. 5</w:t>
      </w:r>
      <w:r>
        <w:rPr>
          <w:rFonts w:cs="Times New Roman"/>
          <w:b/>
          <w:bCs/>
        </w:rPr>
        <w:fldChar w:fldCharType="end"/>
      </w:r>
      <w:r>
        <w:rPr>
          <w:rFonts w:cs="Times New Roman"/>
        </w:rPr>
        <w:t xml:space="preserve">, and LT of 80,100,120μm are labelled. </w:t>
      </w:r>
      <w:r>
        <w:rPr>
          <w:rFonts w:cs="Times New Roman" w:hint="eastAsia"/>
        </w:rPr>
        <w:t>The</w:t>
      </w:r>
      <w:r>
        <w:rPr>
          <w:rFonts w:cs="Times New Roman"/>
        </w:rPr>
        <w:t xml:space="preserve"> RD results in </w:t>
      </w:r>
      <w:r>
        <w:rPr>
          <w:rFonts w:eastAsia="宋体" w:cs="Times New Roman"/>
          <w:color w:val="000000" w:themeColor="text1"/>
        </w:rPr>
        <w:t xml:space="preserve">Appendix Table XX show that most SS-CX samples achieved a high density, with the highest relative </w:t>
      </w:r>
      <w:r>
        <w:rPr>
          <w:rFonts w:eastAsia="宋体" w:cs="Times New Roman"/>
          <w:color w:val="000000" w:themeColor="text1"/>
        </w:rPr>
        <w:lastRenderedPageBreak/>
        <w:t xml:space="preserve">density of 99.98%. Only three samples are below 99% relative density. As shown in </w:t>
      </w:r>
      <w:r>
        <w:rPr>
          <w:rFonts w:eastAsia="宋体" w:cs="Times New Roman"/>
          <w:b/>
          <w:bCs/>
          <w:color w:val="000000" w:themeColor="text1"/>
        </w:rPr>
        <w:fldChar w:fldCharType="begin"/>
      </w:r>
      <w:r>
        <w:rPr>
          <w:rFonts w:eastAsia="宋体" w:cs="Times New Roman"/>
          <w:color w:val="000000" w:themeColor="text1"/>
        </w:rPr>
        <w:instrText xml:space="preserve"> REF _Ref174921970 \h </w:instrText>
      </w:r>
      <w:r>
        <w:rPr>
          <w:rFonts w:eastAsia="宋体" w:cs="Times New Roman"/>
          <w:b/>
          <w:bCs/>
          <w:color w:val="000000" w:themeColor="text1"/>
        </w:rPr>
      </w:r>
      <w:r>
        <w:rPr>
          <w:rFonts w:eastAsia="宋体" w:cs="Times New Roman"/>
          <w:b/>
          <w:bCs/>
          <w:color w:val="000000" w:themeColor="text1"/>
        </w:rPr>
        <w:fldChar w:fldCharType="separate"/>
      </w:r>
      <w:r>
        <w:rPr>
          <w:b/>
          <w:bCs/>
        </w:rPr>
        <w:t>Fig. 5</w:t>
      </w:r>
      <w:r>
        <w:rPr>
          <w:rFonts w:eastAsia="宋体" w:cs="Times New Roman"/>
          <w:b/>
          <w:bCs/>
          <w:color w:val="000000" w:themeColor="text1"/>
        </w:rPr>
        <w:fldChar w:fldCharType="end"/>
      </w:r>
      <w:r>
        <w:rPr>
          <w:rFonts w:eastAsia="宋体" w:cs="Times New Roman"/>
          <w:color w:val="000000" w:themeColor="text1"/>
        </w:rPr>
        <w:t>, the relative density is correlated to laser energy density, where the lowest energy density of 30.43 J/mm</w:t>
      </w:r>
      <w:r>
        <w:rPr>
          <w:rFonts w:eastAsia="宋体" w:cs="Times New Roman"/>
          <w:color w:val="000000" w:themeColor="text1"/>
          <w:vertAlign w:val="superscript"/>
        </w:rPr>
        <w:t>3</w:t>
      </w:r>
      <w:r>
        <w:rPr>
          <w:rFonts w:eastAsia="宋体" w:cs="Times New Roman"/>
          <w:color w:val="000000" w:themeColor="text1"/>
        </w:rPr>
        <w:t xml:space="preserve"> resulted in the </w:t>
      </w:r>
      <w:r>
        <w:rPr>
          <w:rFonts w:eastAsia="宋体" w:cs="Times New Roman" w:hint="eastAsia"/>
          <w:color w:val="000000" w:themeColor="text1"/>
        </w:rPr>
        <w:t xml:space="preserve">second </w:t>
      </w:r>
      <w:r>
        <w:rPr>
          <w:rFonts w:eastAsia="宋体" w:cs="Times New Roman"/>
          <w:color w:val="000000" w:themeColor="text1"/>
        </w:rPr>
        <w:t>lowest relative density (98.78%) and the second highest energy density of 67.22 J/mm</w:t>
      </w:r>
      <w:r>
        <w:rPr>
          <w:rFonts w:eastAsia="宋体" w:cs="Times New Roman"/>
          <w:color w:val="000000" w:themeColor="text1"/>
          <w:vertAlign w:val="superscript"/>
        </w:rPr>
        <w:t xml:space="preserve">3 </w:t>
      </w:r>
      <w:r>
        <w:rPr>
          <w:rFonts w:eastAsia="宋体" w:cs="Times New Roman"/>
          <w:color w:val="000000" w:themeColor="text1"/>
        </w:rPr>
        <w:t>resulted in the highest relative density.</w:t>
      </w:r>
    </w:p>
    <w:p w14:paraId="1FF2A59C" w14:textId="77777777" w:rsidR="00261A27" w:rsidRDefault="00DA158B">
      <w:pPr>
        <w:keepNext/>
        <w:ind w:firstLineChars="0" w:firstLine="0"/>
        <w:jc w:val="center"/>
      </w:pPr>
      <w:r>
        <w:rPr>
          <w:rFonts w:cs="Times New Roman"/>
          <w:noProof/>
        </w:rPr>
        <w:drawing>
          <wp:inline distT="0" distB="0" distL="0" distR="0" wp14:anchorId="72CC50CB" wp14:editId="234468C5">
            <wp:extent cx="4240530" cy="32448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0539" cy="3245310"/>
                    </a:xfrm>
                    <a:prstGeom prst="rect">
                      <a:avLst/>
                    </a:prstGeom>
                  </pic:spPr>
                </pic:pic>
              </a:graphicData>
            </a:graphic>
          </wp:inline>
        </w:drawing>
      </w:r>
    </w:p>
    <w:p w14:paraId="3AC81CE7" w14:textId="77777777" w:rsidR="00261A27" w:rsidRDefault="00DA158B">
      <w:pPr>
        <w:pStyle w:val="a4"/>
        <w:ind w:firstLine="482"/>
      </w:pPr>
      <w:bookmarkStart w:id="10" w:name="_Ref174921970"/>
      <w:r>
        <w:rPr>
          <w:b/>
          <w:bCs/>
        </w:rPr>
        <w:t xml:space="preserve">Fig. </w:t>
      </w:r>
      <w:r>
        <w:rPr>
          <w:b/>
          <w:bCs/>
        </w:rPr>
        <w:fldChar w:fldCharType="begin"/>
      </w:r>
      <w:r>
        <w:rPr>
          <w:b/>
          <w:bCs/>
        </w:rPr>
        <w:instrText xml:space="preserve"> SEQ Fig. \* ARABIC </w:instrText>
      </w:r>
      <w:r>
        <w:rPr>
          <w:b/>
          <w:bCs/>
        </w:rPr>
        <w:fldChar w:fldCharType="separate"/>
      </w:r>
      <w:r>
        <w:rPr>
          <w:b/>
          <w:bCs/>
        </w:rPr>
        <w:t>5</w:t>
      </w:r>
      <w:r>
        <w:rPr>
          <w:b/>
          <w:bCs/>
        </w:rPr>
        <w:fldChar w:fldCharType="end"/>
      </w:r>
      <w:bookmarkEnd w:id="10"/>
      <w:r>
        <w:rPr>
          <w:rFonts w:hint="eastAsia"/>
        </w:rPr>
        <w:t xml:space="preserve"> Scatter p</w:t>
      </w:r>
      <w:r>
        <w:t>lot of relative density (</w:t>
      </w:r>
      <w:r>
        <w:rPr>
          <w:rFonts w:hint="eastAsia"/>
        </w:rPr>
        <w:t>RD)</w:t>
      </w:r>
      <w:r>
        <w:t xml:space="preserve"> </w:t>
      </w:r>
      <w:r>
        <w:rPr>
          <w:rFonts w:hint="eastAsia"/>
        </w:rPr>
        <w:t xml:space="preserve">and </w:t>
      </w:r>
      <w:r>
        <w:t>energy density</w:t>
      </w:r>
      <w:r>
        <w:rPr>
          <w:rFonts w:hint="eastAsia"/>
        </w:rPr>
        <w:t xml:space="preserve"> (ED)</w:t>
      </w:r>
    </w:p>
    <w:p w14:paraId="2A098B7B" w14:textId="77777777" w:rsidR="00261A27" w:rsidRDefault="00DA158B">
      <w:pPr>
        <w:ind w:firstLine="480"/>
        <w:rPr>
          <w:rFonts w:eastAsiaTheme="minorEastAsia"/>
        </w:rPr>
      </w:pPr>
      <w:r>
        <w:t>The effect of P, V, H, LT and ED on the as-built part characteristics are evaluated with regression analysis. The complete parametric analysis of SS-CX density data is carried out using Design-Expert</w:t>
      </w:r>
      <w:r>
        <w:sym w:font="Symbol" w:char="F0D2"/>
      </w:r>
      <w:r>
        <w:t xml:space="preserve"> 13. To create a RD predictive model with high accuracy, the model coefficients are estimated using the least-squares method, direct process parameters of P, V, H, LT and ED are used as input variables and the sample density is modeled as a second order polynomial with respect to input v</w:t>
      </w:r>
      <w:r>
        <w:rPr>
          <w:rFonts w:cs="Times New Roman"/>
        </w:rPr>
        <w:t>ariables.</w:t>
      </w:r>
      <w:r>
        <w:rPr>
          <w:rFonts w:cs="Times New Roman"/>
          <w:b/>
          <w:bCs/>
        </w:rPr>
        <w:t xml:space="preserve"> Eq.</w:t>
      </w:r>
      <w:r>
        <w:rPr>
          <w:rFonts w:eastAsia="宋体" w:cs="Times New Roman"/>
          <w:b/>
          <w:bCs/>
          <w:iCs/>
        </w:rPr>
        <w:fldChar w:fldCharType="begin"/>
      </w:r>
      <w:r>
        <w:rPr>
          <w:rFonts w:eastAsia="宋体" w:cs="Times New Roman"/>
          <w:b/>
          <w:bCs/>
          <w:iCs/>
        </w:rPr>
        <w:instrText xml:space="preserve"> GOTOBUTTON ZEqnNum336889  \* MERGEFORMAT </w:instrText>
      </w:r>
      <w:r>
        <w:rPr>
          <w:rFonts w:eastAsia="宋体" w:cs="Times New Roman"/>
          <w:b/>
          <w:bCs/>
          <w:iCs/>
        </w:rPr>
        <w:fldChar w:fldCharType="begin"/>
      </w:r>
      <w:r>
        <w:rPr>
          <w:rFonts w:eastAsia="宋体" w:cs="Times New Roman"/>
          <w:b/>
          <w:bCs/>
          <w:iCs/>
        </w:rPr>
        <w:instrText xml:space="preserve"> REF ZEqnNum336889 \* Charformat \! \* MERGEFORMAT </w:instrText>
      </w:r>
      <w:r>
        <w:rPr>
          <w:rFonts w:eastAsia="宋体" w:cs="Times New Roman"/>
          <w:b/>
          <w:bCs/>
          <w:iCs/>
        </w:rPr>
        <w:fldChar w:fldCharType="separate"/>
      </w:r>
      <w:r>
        <w:rPr>
          <w:rFonts w:eastAsia="宋体" w:cs="Times New Roman"/>
          <w:b/>
          <w:bCs/>
          <w:iCs/>
        </w:rPr>
        <w:instrText>(2)</w:instrText>
      </w:r>
      <w:r>
        <w:rPr>
          <w:rFonts w:eastAsia="宋体" w:cs="Times New Roman"/>
          <w:b/>
          <w:bCs/>
          <w:iCs/>
        </w:rPr>
        <w:fldChar w:fldCharType="end"/>
      </w:r>
      <w:r>
        <w:rPr>
          <w:rFonts w:eastAsia="宋体" w:cs="Times New Roman"/>
          <w:b/>
          <w:bCs/>
          <w:iCs/>
        </w:rPr>
        <w:fldChar w:fldCharType="end"/>
      </w:r>
      <w:r>
        <w:rPr>
          <w:rFonts w:cs="Times New Roman"/>
        </w:rPr>
        <w:t xml:space="preserve"> represents t</w:t>
      </w:r>
      <w:r>
        <w:t>he polynomial regression model for as-built SS-CX density.</w:t>
      </w:r>
    </w:p>
    <w:p w14:paraId="4B38C50D" w14:textId="77777777" w:rsidR="00261A27" w:rsidRDefault="00DA158B">
      <w:pPr>
        <w:pStyle w:val="MTDisplayEquation"/>
        <w:tabs>
          <w:tab w:val="clear" w:pos="4160"/>
          <w:tab w:val="clear" w:pos="8300"/>
          <w:tab w:val="center" w:pos="5190"/>
          <w:tab w:val="right" w:pos="10380"/>
        </w:tabs>
        <w:ind w:firstLineChars="0" w:firstLine="0"/>
        <w:jc w:val="center"/>
        <w:rPr>
          <w:rFonts w:eastAsiaTheme="minorEastAsia"/>
        </w:rPr>
      </w:pPr>
      <w:r>
        <w:rPr>
          <w:rFonts w:eastAsiaTheme="minorEastAsia"/>
          <w:position w:val="-46"/>
        </w:rPr>
        <w:object w:dxaOrig="9690" w:dyaOrig="1080" w14:anchorId="781E0E40">
          <v:shape id="_x0000_i1026" type="#_x0000_t75" style="width:485.65pt;height:53.25pt" o:ole="">
            <v:imagedata r:id="rId19" o:title=""/>
          </v:shape>
          <o:OLEObject Type="Embed" ProgID="Equation.DSMT4" ShapeID="_x0000_i1026" DrawAspect="Content" ObjectID="_1828201444" r:id="rId20"/>
        </w:object>
      </w:r>
      <w:r>
        <w:rPr>
          <w:rFonts w:eastAsiaTheme="minorEastAsia"/>
        </w:rPr>
        <w:tab/>
      </w:r>
      <w:r>
        <w:rPr>
          <w:rFonts w:eastAsiaTheme="minorEastAsia"/>
        </w:rPr>
        <w:fldChar w:fldCharType="begin"/>
      </w:r>
      <w:r>
        <w:rPr>
          <w:rFonts w:eastAsiaTheme="minorEastAsia"/>
        </w:rPr>
        <w:instrText xml:space="preserve"> MACROBUTTON MTPlaceRef \* MERGEFORMAT </w:instrText>
      </w:r>
      <w:r>
        <w:rPr>
          <w:rFonts w:eastAsiaTheme="minorEastAsia"/>
        </w:rPr>
        <w:fldChar w:fldCharType="begin"/>
      </w:r>
      <w:r>
        <w:rPr>
          <w:rFonts w:eastAsiaTheme="minorEastAsia"/>
        </w:rPr>
        <w:instrText xml:space="preserve"> SEQ MTEqn \h \* MERGEFORMAT </w:instrText>
      </w:r>
      <w:r>
        <w:rPr>
          <w:rFonts w:eastAsiaTheme="minorEastAsia"/>
        </w:rPr>
        <w:fldChar w:fldCharType="end"/>
      </w:r>
      <w:bookmarkStart w:id="11" w:name="ZEqnNum336889"/>
      <w:r>
        <w:rPr>
          <w:rFonts w:eastAsiaTheme="minorEastAsia"/>
        </w:rPr>
        <w:instrText>(</w:instrText>
      </w:r>
      <w:r>
        <w:rPr>
          <w:rFonts w:eastAsiaTheme="minorEastAsia"/>
        </w:rPr>
        <w:fldChar w:fldCharType="begin"/>
      </w:r>
      <w:r>
        <w:rPr>
          <w:rFonts w:eastAsiaTheme="minorEastAsia"/>
        </w:rPr>
        <w:instrText xml:space="preserve"> SEQ MTEqn \c \* Arabic \* MERGEFORMAT </w:instrText>
      </w:r>
      <w:r>
        <w:rPr>
          <w:rFonts w:eastAsiaTheme="minorEastAsia"/>
        </w:rPr>
        <w:fldChar w:fldCharType="separate"/>
      </w:r>
      <w:r>
        <w:rPr>
          <w:rFonts w:eastAsiaTheme="minorEastAsia"/>
        </w:rPr>
        <w:instrText>2</w:instrText>
      </w:r>
      <w:r>
        <w:rPr>
          <w:rFonts w:eastAsiaTheme="minorEastAsia"/>
        </w:rPr>
        <w:fldChar w:fldCharType="end"/>
      </w:r>
      <w:r>
        <w:rPr>
          <w:rFonts w:eastAsiaTheme="minorEastAsia"/>
        </w:rPr>
        <w:instrText>)</w:instrText>
      </w:r>
      <w:bookmarkEnd w:id="11"/>
      <w:r>
        <w:rPr>
          <w:rFonts w:eastAsiaTheme="minorEastAsia"/>
        </w:rPr>
        <w:fldChar w:fldCharType="end"/>
      </w:r>
    </w:p>
    <w:p w14:paraId="5BEC559E" w14:textId="77777777" w:rsidR="00261A27" w:rsidRDefault="00DA158B">
      <w:pPr>
        <w:ind w:firstLine="480"/>
        <w:rPr>
          <w:rFonts w:eastAsiaTheme="minorEastAsia"/>
        </w:rPr>
      </w:pPr>
      <w:r>
        <w:rPr>
          <w:rFonts w:hint="eastAsia"/>
        </w:rPr>
        <w:t>T</w:t>
      </w:r>
      <w:r>
        <w:t xml:space="preserve">o infer about the cause-effect relationships between the independent variables (the process parameters), and the dependent variable (namely the relative density), the statistical significance of such interactions and the model itself have been assessed by a proper analysis of variance. </w:t>
      </w:r>
      <w:r>
        <w:rPr>
          <w:b/>
          <w:bCs/>
        </w:rPr>
        <w:fldChar w:fldCharType="begin"/>
      </w:r>
      <w:r>
        <w:instrText xml:space="preserve"> REF _Ref174922966 \h </w:instrText>
      </w:r>
      <w:r>
        <w:rPr>
          <w:b/>
          <w:bCs/>
        </w:rPr>
      </w:r>
      <w:r>
        <w:rPr>
          <w:b/>
          <w:bCs/>
        </w:rPr>
        <w:fldChar w:fldCharType="separate"/>
      </w:r>
      <w:r>
        <w:rPr>
          <w:b/>
          <w:bCs/>
        </w:rPr>
        <w:t>Table 4</w:t>
      </w:r>
      <w:r>
        <w:rPr>
          <w:b/>
          <w:bCs/>
        </w:rPr>
        <w:fldChar w:fldCharType="end"/>
      </w:r>
      <w:r>
        <w:t xml:space="preserve"> reports the numerical results from the ANOVA, in which P-values and F-values reveal the significance of the obtained model and associated factors. In other words, if the P-value is lower than 0.05 it means that such a factor or combinations of factors influence the response variable in a statistically significant manner. Conversely, the higher the F-value the greater is the impact of a factor or a combination of factors on the model and on the relative density as well. Almost all the input model terms have significant effects on RD as their P-values are smaller than 0.05. In particular, process parameters P, V, H, LT, and ED have very significant effects on RD due to their </w:t>
      </w:r>
      <w:r>
        <w:lastRenderedPageBreak/>
        <w:t>P-values of less than 0.0001.</w:t>
      </w:r>
    </w:p>
    <w:tbl>
      <w:tblPr>
        <w:tblStyle w:val="ad"/>
        <w:tblW w:w="107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1481"/>
        <w:gridCol w:w="1481"/>
        <w:gridCol w:w="1481"/>
        <w:gridCol w:w="1482"/>
        <w:gridCol w:w="1482"/>
        <w:gridCol w:w="1880"/>
        <w:tblGridChange w:id="12">
          <w:tblGrid>
            <w:gridCol w:w="1481"/>
            <w:gridCol w:w="1481"/>
            <w:gridCol w:w="1481"/>
            <w:gridCol w:w="1481"/>
            <w:gridCol w:w="1482"/>
            <w:gridCol w:w="1482"/>
            <w:gridCol w:w="1880"/>
          </w:tblGrid>
        </w:tblGridChange>
      </w:tblGrid>
      <w:tr w:rsidR="00261A27" w14:paraId="78C57A86" w14:textId="77777777">
        <w:trPr>
          <w:jc w:val="center"/>
        </w:trPr>
        <w:tc>
          <w:tcPr>
            <w:tcW w:w="10768" w:type="dxa"/>
            <w:gridSpan w:val="7"/>
            <w:vAlign w:val="center"/>
          </w:tcPr>
          <w:p w14:paraId="149D7CB2" w14:textId="77777777" w:rsidR="00261A27" w:rsidRDefault="00DA158B">
            <w:pPr>
              <w:pStyle w:val="a4"/>
              <w:keepNext/>
              <w:ind w:firstLineChars="0" w:firstLine="0"/>
              <w:jc w:val="both"/>
              <w:rPr>
                <w:b/>
                <w:bCs/>
              </w:rPr>
            </w:pPr>
            <w:bookmarkStart w:id="13" w:name="_Ref174922966"/>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13"/>
          </w:p>
        </w:tc>
      </w:tr>
      <w:tr w:rsidR="00261A27" w14:paraId="0158744D" w14:textId="77777777">
        <w:trPr>
          <w:jc w:val="center"/>
        </w:trPr>
        <w:tc>
          <w:tcPr>
            <w:tcW w:w="10768" w:type="dxa"/>
            <w:gridSpan w:val="7"/>
            <w:tcBorders>
              <w:bottom w:val="single" w:sz="4" w:space="0" w:color="auto"/>
            </w:tcBorders>
            <w:vAlign w:val="center"/>
          </w:tcPr>
          <w:p w14:paraId="4AFA59EB" w14:textId="77777777" w:rsidR="00261A27" w:rsidRDefault="00DA158B">
            <w:pPr>
              <w:ind w:firstLineChars="0" w:firstLine="0"/>
              <w:rPr>
                <w:rFonts w:eastAsiaTheme="minorEastAsia"/>
              </w:rPr>
            </w:pPr>
            <w:r>
              <w:rPr>
                <w:rFonts w:eastAsiaTheme="minorEastAsia"/>
              </w:rPr>
              <w:t>ANOVA results of RD multiple linear regression model</w:t>
            </w:r>
          </w:p>
        </w:tc>
      </w:tr>
      <w:tr w:rsidR="00261A27" w14:paraId="1F9E326F" w14:textId="77777777">
        <w:trPr>
          <w:jc w:val="center"/>
        </w:trPr>
        <w:tc>
          <w:tcPr>
            <w:tcW w:w="1481" w:type="dxa"/>
            <w:tcBorders>
              <w:top w:val="single" w:sz="4" w:space="0" w:color="auto"/>
              <w:bottom w:val="single" w:sz="4" w:space="0" w:color="auto"/>
            </w:tcBorders>
            <w:vAlign w:val="center"/>
          </w:tcPr>
          <w:p w14:paraId="39725EFA" w14:textId="77777777" w:rsidR="00261A27" w:rsidRDefault="00DA158B">
            <w:pPr>
              <w:ind w:firstLineChars="0" w:firstLine="0"/>
              <w:rPr>
                <w:rFonts w:eastAsiaTheme="minorEastAsia"/>
              </w:rPr>
            </w:pPr>
            <w:r>
              <w:t>Source</w:t>
            </w:r>
          </w:p>
        </w:tc>
        <w:tc>
          <w:tcPr>
            <w:tcW w:w="1481" w:type="dxa"/>
            <w:tcBorders>
              <w:top w:val="single" w:sz="4" w:space="0" w:color="auto"/>
              <w:bottom w:val="single" w:sz="4" w:space="0" w:color="auto"/>
            </w:tcBorders>
            <w:vAlign w:val="center"/>
          </w:tcPr>
          <w:p w14:paraId="73B26EB7" w14:textId="77777777" w:rsidR="00261A27" w:rsidRDefault="00DA158B">
            <w:pPr>
              <w:ind w:firstLineChars="0" w:firstLine="0"/>
              <w:rPr>
                <w:rFonts w:eastAsiaTheme="minorEastAsia"/>
              </w:rPr>
            </w:pPr>
            <w:r>
              <w:t>Degree of freedom</w:t>
            </w:r>
          </w:p>
        </w:tc>
        <w:tc>
          <w:tcPr>
            <w:tcW w:w="1481" w:type="dxa"/>
            <w:tcBorders>
              <w:top w:val="single" w:sz="4" w:space="0" w:color="auto"/>
              <w:bottom w:val="single" w:sz="4" w:space="0" w:color="auto"/>
            </w:tcBorders>
            <w:vAlign w:val="center"/>
          </w:tcPr>
          <w:p w14:paraId="1F4E5C3E" w14:textId="77777777" w:rsidR="00261A27" w:rsidRDefault="00DA158B">
            <w:pPr>
              <w:ind w:firstLineChars="0" w:firstLine="0"/>
              <w:rPr>
                <w:rFonts w:eastAsiaTheme="minorEastAsia"/>
              </w:rPr>
            </w:pPr>
            <w:r>
              <w:t>Sum of square</w:t>
            </w:r>
          </w:p>
        </w:tc>
        <w:tc>
          <w:tcPr>
            <w:tcW w:w="1481" w:type="dxa"/>
            <w:tcBorders>
              <w:top w:val="single" w:sz="4" w:space="0" w:color="auto"/>
              <w:bottom w:val="single" w:sz="4" w:space="0" w:color="auto"/>
            </w:tcBorders>
            <w:vAlign w:val="center"/>
          </w:tcPr>
          <w:p w14:paraId="1C357072" w14:textId="77777777" w:rsidR="00261A27" w:rsidRDefault="00DA158B">
            <w:pPr>
              <w:ind w:firstLineChars="0" w:firstLine="0"/>
              <w:rPr>
                <w:rFonts w:eastAsiaTheme="minorEastAsia"/>
              </w:rPr>
            </w:pPr>
            <w:r>
              <w:t>Mean square</w:t>
            </w:r>
          </w:p>
        </w:tc>
        <w:tc>
          <w:tcPr>
            <w:tcW w:w="1482" w:type="dxa"/>
            <w:tcBorders>
              <w:top w:val="single" w:sz="4" w:space="0" w:color="auto"/>
              <w:bottom w:val="single" w:sz="4" w:space="0" w:color="auto"/>
            </w:tcBorders>
            <w:vAlign w:val="center"/>
          </w:tcPr>
          <w:p w14:paraId="4927888D" w14:textId="77777777" w:rsidR="00261A27" w:rsidRDefault="00DA158B">
            <w:pPr>
              <w:ind w:firstLineChars="0" w:firstLine="0"/>
              <w:rPr>
                <w:rFonts w:eastAsiaTheme="minorEastAsia"/>
              </w:rPr>
            </w:pPr>
            <w:r>
              <w:t>F-value</w:t>
            </w:r>
          </w:p>
        </w:tc>
        <w:tc>
          <w:tcPr>
            <w:tcW w:w="1482" w:type="dxa"/>
            <w:tcBorders>
              <w:top w:val="single" w:sz="4" w:space="0" w:color="auto"/>
              <w:bottom w:val="single" w:sz="4" w:space="0" w:color="auto"/>
            </w:tcBorders>
            <w:vAlign w:val="center"/>
          </w:tcPr>
          <w:p w14:paraId="0CAE5979" w14:textId="77777777" w:rsidR="00261A27" w:rsidRDefault="00DA158B">
            <w:pPr>
              <w:ind w:firstLineChars="0" w:firstLine="0"/>
              <w:rPr>
                <w:rFonts w:eastAsiaTheme="minorEastAsia"/>
              </w:rPr>
            </w:pPr>
            <w:r>
              <w:t>P-value</w:t>
            </w:r>
          </w:p>
        </w:tc>
        <w:tc>
          <w:tcPr>
            <w:tcW w:w="1880" w:type="dxa"/>
            <w:tcBorders>
              <w:top w:val="single" w:sz="4" w:space="0" w:color="auto"/>
              <w:bottom w:val="single" w:sz="4" w:space="0" w:color="auto"/>
            </w:tcBorders>
            <w:vAlign w:val="center"/>
          </w:tcPr>
          <w:p w14:paraId="17AB3F0A" w14:textId="77777777" w:rsidR="00261A27" w:rsidRDefault="00DA158B">
            <w:pPr>
              <w:ind w:firstLineChars="0" w:firstLine="0"/>
              <w:rPr>
                <w:rFonts w:eastAsiaTheme="minorEastAsia"/>
              </w:rPr>
            </w:pPr>
            <w:r>
              <w:t>result</w:t>
            </w:r>
          </w:p>
        </w:tc>
      </w:tr>
      <w:tr w:rsidR="00261A27" w14:paraId="40059B9D" w14:textId="77777777">
        <w:trPr>
          <w:jc w:val="center"/>
        </w:trPr>
        <w:tc>
          <w:tcPr>
            <w:tcW w:w="1481" w:type="dxa"/>
            <w:tcBorders>
              <w:top w:val="single" w:sz="4" w:space="0" w:color="auto"/>
            </w:tcBorders>
            <w:vAlign w:val="center"/>
          </w:tcPr>
          <w:p w14:paraId="130190F6" w14:textId="77777777" w:rsidR="00261A27" w:rsidRDefault="00DA158B">
            <w:pPr>
              <w:ind w:firstLineChars="0" w:firstLine="0"/>
              <w:rPr>
                <w:rFonts w:eastAsiaTheme="minorEastAsia"/>
              </w:rPr>
            </w:pPr>
            <w:r>
              <w:rPr>
                <w:rFonts w:hint="eastAsia"/>
              </w:rPr>
              <w:t>Model</w:t>
            </w:r>
          </w:p>
        </w:tc>
        <w:tc>
          <w:tcPr>
            <w:tcW w:w="1481" w:type="dxa"/>
            <w:tcBorders>
              <w:top w:val="single" w:sz="4" w:space="0" w:color="auto"/>
            </w:tcBorders>
            <w:vAlign w:val="center"/>
          </w:tcPr>
          <w:p w14:paraId="3E22EF88" w14:textId="77777777" w:rsidR="00261A27" w:rsidRDefault="00DA158B">
            <w:pPr>
              <w:ind w:firstLineChars="0" w:firstLine="0"/>
              <w:rPr>
                <w:rFonts w:eastAsiaTheme="minorEastAsia"/>
              </w:rPr>
            </w:pPr>
            <w:r>
              <w:rPr>
                <w:rFonts w:hint="eastAsia"/>
              </w:rPr>
              <w:t>15</w:t>
            </w:r>
          </w:p>
        </w:tc>
        <w:tc>
          <w:tcPr>
            <w:tcW w:w="1481" w:type="dxa"/>
            <w:tcBorders>
              <w:top w:val="single" w:sz="4" w:space="0" w:color="auto"/>
            </w:tcBorders>
            <w:vAlign w:val="center"/>
          </w:tcPr>
          <w:p w14:paraId="5D4BF6CB" w14:textId="77777777" w:rsidR="00261A27" w:rsidRDefault="00DA158B">
            <w:pPr>
              <w:ind w:firstLineChars="0" w:firstLine="0"/>
              <w:rPr>
                <w:rFonts w:eastAsiaTheme="minorEastAsia"/>
              </w:rPr>
            </w:pPr>
            <w:r>
              <w:rPr>
                <w:rFonts w:hint="eastAsia"/>
              </w:rPr>
              <w:t>4.76</w:t>
            </w:r>
          </w:p>
        </w:tc>
        <w:tc>
          <w:tcPr>
            <w:tcW w:w="1481" w:type="dxa"/>
            <w:tcBorders>
              <w:top w:val="single" w:sz="4" w:space="0" w:color="auto"/>
            </w:tcBorders>
            <w:vAlign w:val="center"/>
          </w:tcPr>
          <w:p w14:paraId="4647A10A" w14:textId="77777777" w:rsidR="00261A27" w:rsidRDefault="00DA158B">
            <w:pPr>
              <w:ind w:firstLineChars="0" w:firstLine="0"/>
              <w:rPr>
                <w:rFonts w:eastAsiaTheme="minorEastAsia"/>
              </w:rPr>
            </w:pPr>
            <w:r>
              <w:rPr>
                <w:rFonts w:hint="eastAsia"/>
              </w:rPr>
              <w:t>0.3173</w:t>
            </w:r>
          </w:p>
        </w:tc>
        <w:tc>
          <w:tcPr>
            <w:tcW w:w="1482" w:type="dxa"/>
            <w:tcBorders>
              <w:top w:val="single" w:sz="4" w:space="0" w:color="auto"/>
            </w:tcBorders>
            <w:vAlign w:val="center"/>
          </w:tcPr>
          <w:p w14:paraId="44F9C790" w14:textId="77777777" w:rsidR="00261A27" w:rsidRDefault="00DA158B">
            <w:pPr>
              <w:ind w:firstLineChars="0" w:firstLine="0"/>
              <w:rPr>
                <w:rFonts w:eastAsiaTheme="minorEastAsia"/>
              </w:rPr>
            </w:pPr>
            <w:r>
              <w:rPr>
                <w:rFonts w:hint="eastAsia"/>
              </w:rPr>
              <w:t>28.74</w:t>
            </w:r>
          </w:p>
        </w:tc>
        <w:tc>
          <w:tcPr>
            <w:tcW w:w="1482" w:type="dxa"/>
            <w:tcBorders>
              <w:top w:val="single" w:sz="4" w:space="0" w:color="auto"/>
            </w:tcBorders>
            <w:vAlign w:val="center"/>
          </w:tcPr>
          <w:p w14:paraId="3D69AB5D" w14:textId="77777777" w:rsidR="00261A27" w:rsidRDefault="00DA158B">
            <w:pPr>
              <w:ind w:firstLineChars="0" w:firstLine="0"/>
              <w:rPr>
                <w:rFonts w:eastAsiaTheme="minorEastAsia"/>
              </w:rPr>
            </w:pPr>
            <w:r>
              <w:rPr>
                <w:rFonts w:hint="eastAsia"/>
              </w:rPr>
              <w:t>&lt; 0.0001</w:t>
            </w:r>
          </w:p>
        </w:tc>
        <w:tc>
          <w:tcPr>
            <w:tcW w:w="1880" w:type="dxa"/>
            <w:tcBorders>
              <w:top w:val="single" w:sz="4" w:space="0" w:color="auto"/>
            </w:tcBorders>
            <w:vAlign w:val="center"/>
          </w:tcPr>
          <w:p w14:paraId="19DFF6A3" w14:textId="77777777" w:rsidR="00261A27" w:rsidRDefault="00DA158B">
            <w:pPr>
              <w:ind w:firstLineChars="0" w:firstLine="0"/>
              <w:rPr>
                <w:rFonts w:eastAsiaTheme="minorEastAsia"/>
              </w:rPr>
            </w:pPr>
            <w:r>
              <w:rPr>
                <w:rFonts w:hint="eastAsia"/>
              </w:rPr>
              <w:t>signification</w:t>
            </w:r>
          </w:p>
        </w:tc>
      </w:tr>
      <w:tr w:rsidR="00261A27" w14:paraId="0B0047B5" w14:textId="77777777">
        <w:trPr>
          <w:jc w:val="center"/>
        </w:trPr>
        <w:tc>
          <w:tcPr>
            <w:tcW w:w="1481" w:type="dxa"/>
            <w:vAlign w:val="center"/>
          </w:tcPr>
          <w:p w14:paraId="322FAC0E" w14:textId="77777777" w:rsidR="00261A27" w:rsidRDefault="00DA158B">
            <w:pPr>
              <w:ind w:firstLineChars="0" w:firstLine="0"/>
              <w:rPr>
                <w:rFonts w:eastAsiaTheme="minorEastAsia"/>
              </w:rPr>
            </w:pPr>
            <w:r>
              <w:rPr>
                <w:rFonts w:hint="eastAsia"/>
              </w:rPr>
              <w:t>P</w:t>
            </w:r>
          </w:p>
        </w:tc>
        <w:tc>
          <w:tcPr>
            <w:tcW w:w="1481" w:type="dxa"/>
            <w:vAlign w:val="center"/>
          </w:tcPr>
          <w:p w14:paraId="69E85CA4" w14:textId="77777777" w:rsidR="00261A27" w:rsidRDefault="00DA158B">
            <w:pPr>
              <w:ind w:firstLineChars="0" w:firstLine="0"/>
              <w:rPr>
                <w:rFonts w:eastAsiaTheme="minorEastAsia"/>
              </w:rPr>
            </w:pPr>
            <w:r>
              <w:rPr>
                <w:rFonts w:hint="eastAsia"/>
              </w:rPr>
              <w:t>1</w:t>
            </w:r>
          </w:p>
        </w:tc>
        <w:tc>
          <w:tcPr>
            <w:tcW w:w="1481" w:type="dxa"/>
            <w:vAlign w:val="center"/>
          </w:tcPr>
          <w:p w14:paraId="1236EB54" w14:textId="77777777" w:rsidR="00261A27" w:rsidRDefault="00DA158B">
            <w:pPr>
              <w:ind w:firstLineChars="0" w:firstLine="0"/>
              <w:rPr>
                <w:rFonts w:eastAsiaTheme="minorEastAsia"/>
              </w:rPr>
            </w:pPr>
            <w:r>
              <w:t>0.2108</w:t>
            </w:r>
          </w:p>
        </w:tc>
        <w:tc>
          <w:tcPr>
            <w:tcW w:w="1481" w:type="dxa"/>
            <w:vAlign w:val="center"/>
          </w:tcPr>
          <w:p w14:paraId="5FEEB0A2" w14:textId="77777777" w:rsidR="00261A27" w:rsidRDefault="00DA158B">
            <w:pPr>
              <w:ind w:firstLineChars="0" w:firstLine="0"/>
              <w:rPr>
                <w:rFonts w:eastAsiaTheme="minorEastAsia"/>
              </w:rPr>
            </w:pPr>
            <w:r>
              <w:t>0.2108</w:t>
            </w:r>
          </w:p>
        </w:tc>
        <w:tc>
          <w:tcPr>
            <w:tcW w:w="1482" w:type="dxa"/>
            <w:vAlign w:val="center"/>
          </w:tcPr>
          <w:p w14:paraId="62FB1CC1" w14:textId="77777777" w:rsidR="00261A27" w:rsidRDefault="00DA158B">
            <w:pPr>
              <w:ind w:firstLineChars="0" w:firstLine="0"/>
              <w:rPr>
                <w:rFonts w:eastAsiaTheme="minorEastAsia"/>
              </w:rPr>
            </w:pPr>
            <w:r>
              <w:rPr>
                <w:rFonts w:hint="eastAsia"/>
              </w:rPr>
              <w:t>19.10</w:t>
            </w:r>
          </w:p>
        </w:tc>
        <w:tc>
          <w:tcPr>
            <w:tcW w:w="1482" w:type="dxa"/>
            <w:vAlign w:val="center"/>
          </w:tcPr>
          <w:p w14:paraId="568AF326" w14:textId="77777777" w:rsidR="00261A27" w:rsidRDefault="00DA158B">
            <w:pPr>
              <w:ind w:firstLineChars="0" w:firstLine="0"/>
              <w:rPr>
                <w:rFonts w:eastAsiaTheme="minorEastAsia"/>
              </w:rPr>
            </w:pPr>
            <w:r>
              <w:rPr>
                <w:rFonts w:hint="eastAsia"/>
              </w:rPr>
              <w:t>&lt; 0.0001</w:t>
            </w:r>
          </w:p>
        </w:tc>
        <w:tc>
          <w:tcPr>
            <w:tcW w:w="1880" w:type="dxa"/>
            <w:vAlign w:val="center"/>
          </w:tcPr>
          <w:p w14:paraId="2B9EED3F" w14:textId="77777777" w:rsidR="00261A27" w:rsidRDefault="00261A27">
            <w:pPr>
              <w:ind w:firstLineChars="0" w:firstLine="0"/>
              <w:rPr>
                <w:rFonts w:eastAsiaTheme="minorEastAsia"/>
              </w:rPr>
            </w:pPr>
          </w:p>
        </w:tc>
      </w:tr>
      <w:tr w:rsidR="00261A27" w14:paraId="4AAD0437" w14:textId="77777777">
        <w:trPr>
          <w:jc w:val="center"/>
        </w:trPr>
        <w:tc>
          <w:tcPr>
            <w:tcW w:w="1481" w:type="dxa"/>
            <w:vAlign w:val="center"/>
          </w:tcPr>
          <w:p w14:paraId="24CB989D" w14:textId="77777777" w:rsidR="00261A27" w:rsidRDefault="00DA158B">
            <w:pPr>
              <w:ind w:firstLineChars="0" w:firstLine="0"/>
              <w:rPr>
                <w:rFonts w:eastAsiaTheme="minorEastAsia"/>
              </w:rPr>
            </w:pPr>
            <w:r>
              <w:rPr>
                <w:rFonts w:hint="eastAsia"/>
              </w:rPr>
              <w:t>V</w:t>
            </w:r>
          </w:p>
        </w:tc>
        <w:tc>
          <w:tcPr>
            <w:tcW w:w="1481" w:type="dxa"/>
            <w:vAlign w:val="center"/>
          </w:tcPr>
          <w:p w14:paraId="31AA78CE" w14:textId="77777777" w:rsidR="00261A27" w:rsidRDefault="00DA158B">
            <w:pPr>
              <w:ind w:firstLineChars="0" w:firstLine="0"/>
              <w:rPr>
                <w:rFonts w:eastAsiaTheme="minorEastAsia"/>
              </w:rPr>
            </w:pPr>
            <w:r>
              <w:rPr>
                <w:rFonts w:hint="eastAsia"/>
              </w:rPr>
              <w:t>1</w:t>
            </w:r>
          </w:p>
        </w:tc>
        <w:tc>
          <w:tcPr>
            <w:tcW w:w="1481" w:type="dxa"/>
            <w:vAlign w:val="center"/>
          </w:tcPr>
          <w:p w14:paraId="73E95265" w14:textId="77777777" w:rsidR="00261A27" w:rsidRDefault="00DA158B">
            <w:pPr>
              <w:ind w:firstLineChars="0" w:firstLine="0"/>
              <w:rPr>
                <w:rFonts w:eastAsiaTheme="minorEastAsia"/>
              </w:rPr>
            </w:pPr>
            <w:r>
              <w:rPr>
                <w:rFonts w:hint="eastAsia"/>
              </w:rPr>
              <w:t>0.2640</w:t>
            </w:r>
          </w:p>
        </w:tc>
        <w:tc>
          <w:tcPr>
            <w:tcW w:w="1481" w:type="dxa"/>
            <w:vAlign w:val="center"/>
          </w:tcPr>
          <w:p w14:paraId="590AEB8B" w14:textId="77777777" w:rsidR="00261A27" w:rsidRDefault="00DA158B">
            <w:pPr>
              <w:ind w:firstLineChars="0" w:firstLine="0"/>
              <w:rPr>
                <w:rFonts w:eastAsiaTheme="minorEastAsia"/>
              </w:rPr>
            </w:pPr>
            <w:r>
              <w:rPr>
                <w:rFonts w:hint="eastAsia"/>
              </w:rPr>
              <w:t>0.2640</w:t>
            </w:r>
          </w:p>
        </w:tc>
        <w:tc>
          <w:tcPr>
            <w:tcW w:w="1482" w:type="dxa"/>
            <w:vAlign w:val="center"/>
          </w:tcPr>
          <w:p w14:paraId="12FB2145" w14:textId="77777777" w:rsidR="00261A27" w:rsidRDefault="00DA158B">
            <w:pPr>
              <w:ind w:firstLineChars="0" w:firstLine="0"/>
              <w:rPr>
                <w:rFonts w:eastAsiaTheme="minorEastAsia"/>
              </w:rPr>
            </w:pPr>
            <w:r>
              <w:rPr>
                <w:rFonts w:hint="eastAsia"/>
              </w:rPr>
              <w:t>23.91</w:t>
            </w:r>
          </w:p>
        </w:tc>
        <w:tc>
          <w:tcPr>
            <w:tcW w:w="1482" w:type="dxa"/>
            <w:vAlign w:val="center"/>
          </w:tcPr>
          <w:p w14:paraId="47380B83" w14:textId="77777777" w:rsidR="00261A27" w:rsidRDefault="00DA158B">
            <w:pPr>
              <w:ind w:firstLineChars="0" w:firstLine="0"/>
              <w:rPr>
                <w:rFonts w:eastAsiaTheme="minorEastAsia"/>
              </w:rPr>
            </w:pPr>
            <w:r>
              <w:rPr>
                <w:rFonts w:hint="eastAsia"/>
              </w:rPr>
              <w:t>&lt; 0.0001</w:t>
            </w:r>
          </w:p>
        </w:tc>
        <w:tc>
          <w:tcPr>
            <w:tcW w:w="1880" w:type="dxa"/>
            <w:vAlign w:val="center"/>
          </w:tcPr>
          <w:p w14:paraId="4C1E8A50" w14:textId="77777777" w:rsidR="00261A27" w:rsidRDefault="00261A27">
            <w:pPr>
              <w:ind w:firstLineChars="0" w:firstLine="0"/>
              <w:rPr>
                <w:rFonts w:eastAsiaTheme="minorEastAsia"/>
              </w:rPr>
            </w:pPr>
          </w:p>
        </w:tc>
      </w:tr>
      <w:tr w:rsidR="00261A27" w14:paraId="3D91988B" w14:textId="77777777">
        <w:trPr>
          <w:jc w:val="center"/>
        </w:trPr>
        <w:tc>
          <w:tcPr>
            <w:tcW w:w="1481" w:type="dxa"/>
            <w:vAlign w:val="center"/>
          </w:tcPr>
          <w:p w14:paraId="6A87940F" w14:textId="77777777" w:rsidR="00261A27" w:rsidRDefault="00DA158B">
            <w:pPr>
              <w:ind w:firstLineChars="0" w:firstLine="0"/>
              <w:rPr>
                <w:rFonts w:eastAsiaTheme="minorEastAsia"/>
              </w:rPr>
            </w:pPr>
            <w:r>
              <w:rPr>
                <w:rFonts w:hint="eastAsia"/>
              </w:rPr>
              <w:t>H</w:t>
            </w:r>
          </w:p>
        </w:tc>
        <w:tc>
          <w:tcPr>
            <w:tcW w:w="1481" w:type="dxa"/>
            <w:vAlign w:val="center"/>
          </w:tcPr>
          <w:p w14:paraId="6E47FABC" w14:textId="77777777" w:rsidR="00261A27" w:rsidRDefault="00DA158B">
            <w:pPr>
              <w:ind w:firstLineChars="0" w:firstLine="0"/>
              <w:rPr>
                <w:rFonts w:eastAsiaTheme="minorEastAsia"/>
              </w:rPr>
            </w:pPr>
            <w:r>
              <w:rPr>
                <w:rFonts w:hint="eastAsia"/>
              </w:rPr>
              <w:t>1</w:t>
            </w:r>
          </w:p>
        </w:tc>
        <w:tc>
          <w:tcPr>
            <w:tcW w:w="1481" w:type="dxa"/>
            <w:vAlign w:val="center"/>
          </w:tcPr>
          <w:p w14:paraId="5A6ADEBA" w14:textId="77777777" w:rsidR="00261A27" w:rsidRDefault="00DA158B">
            <w:pPr>
              <w:ind w:firstLineChars="0" w:firstLine="0"/>
              <w:rPr>
                <w:rFonts w:eastAsiaTheme="minorEastAsia"/>
              </w:rPr>
            </w:pPr>
            <w:r>
              <w:rPr>
                <w:rFonts w:hint="eastAsia"/>
              </w:rPr>
              <w:t>0.2918</w:t>
            </w:r>
          </w:p>
        </w:tc>
        <w:tc>
          <w:tcPr>
            <w:tcW w:w="1481" w:type="dxa"/>
            <w:vAlign w:val="center"/>
          </w:tcPr>
          <w:p w14:paraId="50EF7D15" w14:textId="77777777" w:rsidR="00261A27" w:rsidRDefault="00DA158B">
            <w:pPr>
              <w:ind w:firstLineChars="0" w:firstLine="0"/>
              <w:rPr>
                <w:rFonts w:eastAsiaTheme="minorEastAsia"/>
              </w:rPr>
            </w:pPr>
            <w:r>
              <w:rPr>
                <w:rFonts w:hint="eastAsia"/>
              </w:rPr>
              <w:t>0.2918</w:t>
            </w:r>
          </w:p>
        </w:tc>
        <w:tc>
          <w:tcPr>
            <w:tcW w:w="1482" w:type="dxa"/>
            <w:vAlign w:val="center"/>
          </w:tcPr>
          <w:p w14:paraId="0E9E5D9B" w14:textId="77777777" w:rsidR="00261A27" w:rsidRDefault="00DA158B">
            <w:pPr>
              <w:ind w:firstLineChars="0" w:firstLine="0"/>
              <w:rPr>
                <w:rFonts w:eastAsiaTheme="minorEastAsia"/>
              </w:rPr>
            </w:pPr>
            <w:r>
              <w:rPr>
                <w:rFonts w:hint="eastAsia"/>
              </w:rPr>
              <w:t>26.43</w:t>
            </w:r>
          </w:p>
        </w:tc>
        <w:tc>
          <w:tcPr>
            <w:tcW w:w="1482" w:type="dxa"/>
            <w:vAlign w:val="center"/>
          </w:tcPr>
          <w:p w14:paraId="6C79C804" w14:textId="77777777" w:rsidR="00261A27" w:rsidRDefault="00DA158B">
            <w:pPr>
              <w:ind w:firstLineChars="0" w:firstLine="0"/>
              <w:rPr>
                <w:rFonts w:eastAsiaTheme="minorEastAsia"/>
              </w:rPr>
            </w:pPr>
            <w:r>
              <w:rPr>
                <w:rFonts w:hint="eastAsia"/>
              </w:rPr>
              <w:t>&lt; 0.0001</w:t>
            </w:r>
          </w:p>
        </w:tc>
        <w:tc>
          <w:tcPr>
            <w:tcW w:w="1880" w:type="dxa"/>
            <w:vAlign w:val="center"/>
          </w:tcPr>
          <w:p w14:paraId="16FB30F3" w14:textId="77777777" w:rsidR="00261A27" w:rsidRDefault="00261A27">
            <w:pPr>
              <w:ind w:firstLineChars="0" w:firstLine="0"/>
              <w:rPr>
                <w:rFonts w:eastAsiaTheme="minorEastAsia"/>
              </w:rPr>
            </w:pPr>
          </w:p>
        </w:tc>
      </w:tr>
      <w:tr w:rsidR="00261A27" w14:paraId="54D655E4" w14:textId="77777777">
        <w:trPr>
          <w:jc w:val="center"/>
        </w:trPr>
        <w:tc>
          <w:tcPr>
            <w:tcW w:w="1481" w:type="dxa"/>
            <w:vAlign w:val="center"/>
          </w:tcPr>
          <w:p w14:paraId="1595E42A" w14:textId="77777777" w:rsidR="00261A27" w:rsidRDefault="00DA158B">
            <w:pPr>
              <w:ind w:firstLineChars="0" w:firstLine="0"/>
              <w:rPr>
                <w:rFonts w:eastAsiaTheme="minorEastAsia"/>
              </w:rPr>
            </w:pPr>
            <w:r>
              <w:rPr>
                <w:rFonts w:hint="eastAsia"/>
              </w:rPr>
              <w:t>LT</w:t>
            </w:r>
          </w:p>
        </w:tc>
        <w:tc>
          <w:tcPr>
            <w:tcW w:w="1481" w:type="dxa"/>
            <w:vAlign w:val="center"/>
          </w:tcPr>
          <w:p w14:paraId="325EE6AA" w14:textId="77777777" w:rsidR="00261A27" w:rsidRDefault="00DA158B">
            <w:pPr>
              <w:ind w:firstLineChars="0" w:firstLine="0"/>
              <w:rPr>
                <w:rFonts w:eastAsiaTheme="minorEastAsia"/>
              </w:rPr>
            </w:pPr>
            <w:r>
              <w:rPr>
                <w:rFonts w:hint="eastAsia"/>
              </w:rPr>
              <w:t>1</w:t>
            </w:r>
          </w:p>
        </w:tc>
        <w:tc>
          <w:tcPr>
            <w:tcW w:w="1481" w:type="dxa"/>
            <w:vAlign w:val="center"/>
          </w:tcPr>
          <w:p w14:paraId="7DC3E591" w14:textId="77777777" w:rsidR="00261A27" w:rsidRDefault="00DA158B">
            <w:pPr>
              <w:ind w:firstLineChars="0" w:firstLine="0"/>
              <w:rPr>
                <w:rFonts w:eastAsiaTheme="minorEastAsia"/>
              </w:rPr>
            </w:pPr>
            <w:r>
              <w:rPr>
                <w:rFonts w:hint="eastAsia"/>
              </w:rPr>
              <w:t>0.2536</w:t>
            </w:r>
          </w:p>
        </w:tc>
        <w:tc>
          <w:tcPr>
            <w:tcW w:w="1481" w:type="dxa"/>
            <w:vAlign w:val="center"/>
          </w:tcPr>
          <w:p w14:paraId="5F4AD566" w14:textId="77777777" w:rsidR="00261A27" w:rsidRDefault="00DA158B">
            <w:pPr>
              <w:ind w:firstLineChars="0" w:firstLine="0"/>
              <w:rPr>
                <w:rFonts w:eastAsiaTheme="minorEastAsia"/>
              </w:rPr>
            </w:pPr>
            <w:r>
              <w:rPr>
                <w:rFonts w:hint="eastAsia"/>
              </w:rPr>
              <w:t>0.2536</w:t>
            </w:r>
          </w:p>
        </w:tc>
        <w:tc>
          <w:tcPr>
            <w:tcW w:w="1482" w:type="dxa"/>
            <w:vAlign w:val="center"/>
          </w:tcPr>
          <w:p w14:paraId="54E98F48" w14:textId="77777777" w:rsidR="00261A27" w:rsidRDefault="00DA158B">
            <w:pPr>
              <w:ind w:firstLineChars="0" w:firstLine="0"/>
              <w:rPr>
                <w:rFonts w:eastAsiaTheme="minorEastAsia"/>
              </w:rPr>
            </w:pPr>
            <w:r>
              <w:rPr>
                <w:rFonts w:hint="eastAsia"/>
              </w:rPr>
              <w:t>22.97</w:t>
            </w:r>
          </w:p>
        </w:tc>
        <w:tc>
          <w:tcPr>
            <w:tcW w:w="1482" w:type="dxa"/>
            <w:vAlign w:val="center"/>
          </w:tcPr>
          <w:p w14:paraId="1F2AA635" w14:textId="77777777" w:rsidR="00261A27" w:rsidRDefault="00DA158B">
            <w:pPr>
              <w:ind w:firstLineChars="0" w:firstLine="0"/>
              <w:rPr>
                <w:rFonts w:eastAsiaTheme="minorEastAsia"/>
              </w:rPr>
            </w:pPr>
            <w:r>
              <w:rPr>
                <w:rFonts w:hint="eastAsia"/>
              </w:rPr>
              <w:t>&lt; 0.0001</w:t>
            </w:r>
          </w:p>
        </w:tc>
        <w:tc>
          <w:tcPr>
            <w:tcW w:w="1880" w:type="dxa"/>
            <w:vAlign w:val="center"/>
          </w:tcPr>
          <w:p w14:paraId="42370C0E" w14:textId="77777777" w:rsidR="00261A27" w:rsidRDefault="00261A27">
            <w:pPr>
              <w:ind w:firstLineChars="0" w:firstLine="0"/>
              <w:rPr>
                <w:rFonts w:eastAsiaTheme="minorEastAsia"/>
              </w:rPr>
            </w:pPr>
          </w:p>
        </w:tc>
      </w:tr>
      <w:tr w:rsidR="00261A27" w14:paraId="188EDAAD" w14:textId="77777777">
        <w:trPr>
          <w:jc w:val="center"/>
        </w:trPr>
        <w:tc>
          <w:tcPr>
            <w:tcW w:w="1481" w:type="dxa"/>
            <w:vAlign w:val="center"/>
          </w:tcPr>
          <w:p w14:paraId="3DA9FFBE" w14:textId="77777777" w:rsidR="00261A27" w:rsidRDefault="00DA158B">
            <w:pPr>
              <w:ind w:firstLineChars="0" w:firstLine="0"/>
              <w:rPr>
                <w:rFonts w:eastAsiaTheme="minorEastAsia"/>
              </w:rPr>
            </w:pPr>
            <w:r>
              <w:rPr>
                <w:rFonts w:hint="eastAsia"/>
              </w:rPr>
              <w:t>ED</w:t>
            </w:r>
          </w:p>
        </w:tc>
        <w:tc>
          <w:tcPr>
            <w:tcW w:w="1481" w:type="dxa"/>
            <w:vAlign w:val="center"/>
          </w:tcPr>
          <w:p w14:paraId="3DC4F5CA" w14:textId="77777777" w:rsidR="00261A27" w:rsidRDefault="00DA158B">
            <w:pPr>
              <w:ind w:firstLineChars="0" w:firstLine="0"/>
              <w:rPr>
                <w:rFonts w:eastAsiaTheme="minorEastAsia"/>
              </w:rPr>
            </w:pPr>
            <w:r>
              <w:rPr>
                <w:rFonts w:hint="eastAsia"/>
              </w:rPr>
              <w:t>1</w:t>
            </w:r>
          </w:p>
        </w:tc>
        <w:tc>
          <w:tcPr>
            <w:tcW w:w="1481" w:type="dxa"/>
            <w:vAlign w:val="center"/>
          </w:tcPr>
          <w:p w14:paraId="48161116" w14:textId="77777777" w:rsidR="00261A27" w:rsidRDefault="00DA158B">
            <w:pPr>
              <w:ind w:firstLineChars="0" w:firstLine="0"/>
              <w:rPr>
                <w:rFonts w:eastAsiaTheme="minorEastAsia"/>
              </w:rPr>
            </w:pPr>
            <w:r>
              <w:rPr>
                <w:rFonts w:hint="eastAsia"/>
              </w:rPr>
              <w:t>0.2213</w:t>
            </w:r>
          </w:p>
        </w:tc>
        <w:tc>
          <w:tcPr>
            <w:tcW w:w="1481" w:type="dxa"/>
            <w:vAlign w:val="center"/>
          </w:tcPr>
          <w:p w14:paraId="119A5681" w14:textId="77777777" w:rsidR="00261A27" w:rsidRDefault="00DA158B">
            <w:pPr>
              <w:ind w:firstLineChars="0" w:firstLine="0"/>
              <w:rPr>
                <w:rFonts w:eastAsiaTheme="minorEastAsia"/>
              </w:rPr>
            </w:pPr>
            <w:r>
              <w:rPr>
                <w:rFonts w:hint="eastAsia"/>
              </w:rPr>
              <w:t>0.2213</w:t>
            </w:r>
          </w:p>
        </w:tc>
        <w:tc>
          <w:tcPr>
            <w:tcW w:w="1482" w:type="dxa"/>
            <w:vAlign w:val="center"/>
          </w:tcPr>
          <w:p w14:paraId="68F560B6" w14:textId="77777777" w:rsidR="00261A27" w:rsidRDefault="00DA158B">
            <w:pPr>
              <w:ind w:firstLineChars="0" w:firstLine="0"/>
              <w:rPr>
                <w:rFonts w:eastAsiaTheme="minorEastAsia"/>
              </w:rPr>
            </w:pPr>
            <w:r>
              <w:rPr>
                <w:rFonts w:hint="eastAsia"/>
              </w:rPr>
              <w:t>20.05</w:t>
            </w:r>
          </w:p>
        </w:tc>
        <w:tc>
          <w:tcPr>
            <w:tcW w:w="1482" w:type="dxa"/>
            <w:vAlign w:val="center"/>
          </w:tcPr>
          <w:p w14:paraId="288C1BC2" w14:textId="77777777" w:rsidR="00261A27" w:rsidRDefault="00DA158B">
            <w:pPr>
              <w:ind w:firstLineChars="0" w:firstLine="0"/>
              <w:rPr>
                <w:rFonts w:eastAsiaTheme="minorEastAsia"/>
              </w:rPr>
            </w:pPr>
            <w:r>
              <w:rPr>
                <w:rFonts w:hint="eastAsia"/>
              </w:rPr>
              <w:t>&lt; 0.0001</w:t>
            </w:r>
          </w:p>
        </w:tc>
        <w:tc>
          <w:tcPr>
            <w:tcW w:w="1880" w:type="dxa"/>
            <w:vAlign w:val="center"/>
          </w:tcPr>
          <w:p w14:paraId="22119BB3" w14:textId="77777777" w:rsidR="00261A27" w:rsidRDefault="00261A27">
            <w:pPr>
              <w:ind w:firstLineChars="0" w:firstLine="0"/>
              <w:rPr>
                <w:rFonts w:eastAsiaTheme="minorEastAsia"/>
              </w:rPr>
            </w:pPr>
          </w:p>
        </w:tc>
      </w:tr>
      <w:tr w:rsidR="00261A27" w14:paraId="3C2D3C7F" w14:textId="77777777">
        <w:trPr>
          <w:jc w:val="center"/>
        </w:trPr>
        <w:tc>
          <w:tcPr>
            <w:tcW w:w="1481" w:type="dxa"/>
            <w:vAlign w:val="center"/>
          </w:tcPr>
          <w:p w14:paraId="3B67DE9D" w14:textId="77777777" w:rsidR="00261A27" w:rsidRDefault="00DA158B">
            <w:pPr>
              <w:ind w:firstLineChars="0" w:firstLine="0"/>
              <w:rPr>
                <w:rFonts w:eastAsiaTheme="minorEastAsia"/>
              </w:rPr>
            </w:pPr>
            <w:r>
              <w:rPr>
                <w:rFonts w:hint="eastAsia"/>
              </w:rPr>
              <w:t>P</w:t>
            </w:r>
            <w:r>
              <w:rPr>
                <w:rFonts w:hint="eastAsia"/>
                <w:vertAlign w:val="superscript"/>
              </w:rPr>
              <w:t>2</w:t>
            </w:r>
          </w:p>
        </w:tc>
        <w:tc>
          <w:tcPr>
            <w:tcW w:w="1481" w:type="dxa"/>
            <w:vAlign w:val="center"/>
          </w:tcPr>
          <w:p w14:paraId="1AD3F69E" w14:textId="77777777" w:rsidR="00261A27" w:rsidRDefault="00DA158B">
            <w:pPr>
              <w:ind w:firstLineChars="0" w:firstLine="0"/>
              <w:rPr>
                <w:rFonts w:eastAsiaTheme="minorEastAsia"/>
              </w:rPr>
            </w:pPr>
            <w:r>
              <w:rPr>
                <w:rFonts w:hint="eastAsia"/>
              </w:rPr>
              <w:t>1</w:t>
            </w:r>
          </w:p>
        </w:tc>
        <w:tc>
          <w:tcPr>
            <w:tcW w:w="1481" w:type="dxa"/>
            <w:vAlign w:val="center"/>
          </w:tcPr>
          <w:p w14:paraId="50A8CD1C" w14:textId="77777777" w:rsidR="00261A27" w:rsidRDefault="00DA158B">
            <w:pPr>
              <w:ind w:firstLineChars="0" w:firstLine="0"/>
              <w:rPr>
                <w:rFonts w:eastAsiaTheme="minorEastAsia"/>
              </w:rPr>
            </w:pPr>
            <w:r>
              <w:rPr>
                <w:rFonts w:hint="eastAsia"/>
              </w:rPr>
              <w:t>0.0161</w:t>
            </w:r>
          </w:p>
        </w:tc>
        <w:tc>
          <w:tcPr>
            <w:tcW w:w="1481" w:type="dxa"/>
            <w:vAlign w:val="center"/>
          </w:tcPr>
          <w:p w14:paraId="76D19079" w14:textId="77777777" w:rsidR="00261A27" w:rsidRDefault="00DA158B">
            <w:pPr>
              <w:ind w:firstLineChars="0" w:firstLine="0"/>
              <w:rPr>
                <w:rFonts w:eastAsiaTheme="minorEastAsia"/>
              </w:rPr>
            </w:pPr>
            <w:r>
              <w:rPr>
                <w:rFonts w:hint="eastAsia"/>
              </w:rPr>
              <w:t>0.0161</w:t>
            </w:r>
          </w:p>
        </w:tc>
        <w:tc>
          <w:tcPr>
            <w:tcW w:w="1482" w:type="dxa"/>
            <w:vAlign w:val="center"/>
          </w:tcPr>
          <w:p w14:paraId="60A061F9" w14:textId="77777777" w:rsidR="00261A27" w:rsidRDefault="00DA158B">
            <w:pPr>
              <w:ind w:firstLineChars="0" w:firstLine="0"/>
              <w:rPr>
                <w:rFonts w:eastAsiaTheme="minorEastAsia"/>
              </w:rPr>
            </w:pPr>
            <w:r>
              <w:rPr>
                <w:rFonts w:hint="eastAsia"/>
              </w:rPr>
              <w:t>1.46</w:t>
            </w:r>
          </w:p>
        </w:tc>
        <w:tc>
          <w:tcPr>
            <w:tcW w:w="1482" w:type="dxa"/>
            <w:vAlign w:val="center"/>
          </w:tcPr>
          <w:p w14:paraId="03DB7C94" w14:textId="77777777" w:rsidR="00261A27" w:rsidRDefault="00DA158B">
            <w:pPr>
              <w:ind w:firstLineChars="0" w:firstLine="0"/>
              <w:rPr>
                <w:rFonts w:eastAsiaTheme="minorEastAsia"/>
              </w:rPr>
            </w:pPr>
            <w:r>
              <w:rPr>
                <w:rFonts w:hint="eastAsia"/>
              </w:rPr>
              <w:t>0.2318</w:t>
            </w:r>
          </w:p>
        </w:tc>
        <w:tc>
          <w:tcPr>
            <w:tcW w:w="1880" w:type="dxa"/>
            <w:vAlign w:val="center"/>
          </w:tcPr>
          <w:p w14:paraId="1646FB8E" w14:textId="77777777" w:rsidR="00261A27" w:rsidRDefault="00261A27">
            <w:pPr>
              <w:ind w:firstLineChars="0" w:firstLine="0"/>
              <w:rPr>
                <w:rFonts w:eastAsiaTheme="minorEastAsia"/>
              </w:rPr>
            </w:pPr>
          </w:p>
        </w:tc>
      </w:tr>
      <w:tr w:rsidR="00261A27" w14:paraId="5AC76A9F" w14:textId="77777777">
        <w:trPr>
          <w:jc w:val="center"/>
        </w:trPr>
        <w:tc>
          <w:tcPr>
            <w:tcW w:w="1481" w:type="dxa"/>
            <w:vAlign w:val="center"/>
          </w:tcPr>
          <w:p w14:paraId="2E7699AC" w14:textId="77777777" w:rsidR="00261A27" w:rsidRDefault="00DA158B">
            <w:pPr>
              <w:ind w:firstLineChars="0" w:firstLine="0"/>
              <w:rPr>
                <w:rFonts w:eastAsiaTheme="minorEastAsia"/>
              </w:rPr>
            </w:pPr>
            <w:r>
              <w:rPr>
                <w:rFonts w:hint="eastAsia"/>
              </w:rPr>
              <w:t>V</w:t>
            </w:r>
            <w:r>
              <w:rPr>
                <w:rFonts w:hint="eastAsia"/>
                <w:vertAlign w:val="superscript"/>
              </w:rPr>
              <w:t>2</w:t>
            </w:r>
          </w:p>
        </w:tc>
        <w:tc>
          <w:tcPr>
            <w:tcW w:w="1481" w:type="dxa"/>
            <w:vAlign w:val="center"/>
          </w:tcPr>
          <w:p w14:paraId="16F2248B" w14:textId="77777777" w:rsidR="00261A27" w:rsidRDefault="00DA158B">
            <w:pPr>
              <w:ind w:firstLineChars="0" w:firstLine="0"/>
              <w:rPr>
                <w:rFonts w:eastAsiaTheme="minorEastAsia"/>
              </w:rPr>
            </w:pPr>
            <w:r>
              <w:rPr>
                <w:rFonts w:hint="eastAsia"/>
              </w:rPr>
              <w:t>1</w:t>
            </w:r>
          </w:p>
        </w:tc>
        <w:tc>
          <w:tcPr>
            <w:tcW w:w="1481" w:type="dxa"/>
            <w:vAlign w:val="center"/>
          </w:tcPr>
          <w:p w14:paraId="62709FCB" w14:textId="77777777" w:rsidR="00261A27" w:rsidRDefault="00DA158B">
            <w:pPr>
              <w:ind w:firstLineChars="0" w:firstLine="0"/>
              <w:rPr>
                <w:rFonts w:eastAsiaTheme="minorEastAsia"/>
              </w:rPr>
            </w:pPr>
            <w:r>
              <w:rPr>
                <w:rFonts w:hint="eastAsia"/>
              </w:rPr>
              <w:t>0.1054</w:t>
            </w:r>
          </w:p>
        </w:tc>
        <w:tc>
          <w:tcPr>
            <w:tcW w:w="1481" w:type="dxa"/>
            <w:vAlign w:val="center"/>
          </w:tcPr>
          <w:p w14:paraId="15AF0A89" w14:textId="77777777" w:rsidR="00261A27" w:rsidRDefault="00DA158B">
            <w:pPr>
              <w:ind w:firstLineChars="0" w:firstLine="0"/>
              <w:rPr>
                <w:rFonts w:eastAsiaTheme="minorEastAsia"/>
              </w:rPr>
            </w:pPr>
            <w:r>
              <w:rPr>
                <w:rFonts w:hint="eastAsia"/>
              </w:rPr>
              <w:t>0.1054</w:t>
            </w:r>
          </w:p>
        </w:tc>
        <w:tc>
          <w:tcPr>
            <w:tcW w:w="1482" w:type="dxa"/>
            <w:vAlign w:val="center"/>
          </w:tcPr>
          <w:p w14:paraId="7733F0CC" w14:textId="77777777" w:rsidR="00261A27" w:rsidRDefault="00DA158B">
            <w:pPr>
              <w:ind w:firstLineChars="0" w:firstLine="0"/>
              <w:rPr>
                <w:rFonts w:eastAsiaTheme="minorEastAsia"/>
              </w:rPr>
            </w:pPr>
            <w:r>
              <w:rPr>
                <w:rFonts w:hint="eastAsia"/>
              </w:rPr>
              <w:t>9.55</w:t>
            </w:r>
          </w:p>
        </w:tc>
        <w:tc>
          <w:tcPr>
            <w:tcW w:w="1482" w:type="dxa"/>
            <w:vAlign w:val="center"/>
          </w:tcPr>
          <w:p w14:paraId="1EA9C9CF" w14:textId="77777777" w:rsidR="00261A27" w:rsidRDefault="00DA158B">
            <w:pPr>
              <w:ind w:firstLineChars="0" w:firstLine="0"/>
              <w:rPr>
                <w:rFonts w:eastAsiaTheme="minorEastAsia"/>
              </w:rPr>
            </w:pPr>
            <w:r>
              <w:rPr>
                <w:rFonts w:hint="eastAsia"/>
              </w:rPr>
              <w:t>0.0029</w:t>
            </w:r>
          </w:p>
        </w:tc>
        <w:tc>
          <w:tcPr>
            <w:tcW w:w="1880" w:type="dxa"/>
            <w:vAlign w:val="center"/>
          </w:tcPr>
          <w:p w14:paraId="72AFBBE0" w14:textId="77777777" w:rsidR="00261A27" w:rsidRDefault="00261A27">
            <w:pPr>
              <w:ind w:firstLineChars="0" w:firstLine="0"/>
              <w:rPr>
                <w:rFonts w:eastAsiaTheme="minorEastAsia"/>
              </w:rPr>
            </w:pPr>
          </w:p>
        </w:tc>
      </w:tr>
      <w:tr w:rsidR="00261A27" w14:paraId="2510570A" w14:textId="77777777">
        <w:trPr>
          <w:jc w:val="center"/>
        </w:trPr>
        <w:tc>
          <w:tcPr>
            <w:tcW w:w="1481" w:type="dxa"/>
            <w:vAlign w:val="center"/>
          </w:tcPr>
          <w:p w14:paraId="2F52457B" w14:textId="77777777" w:rsidR="00261A27" w:rsidRDefault="00DA158B">
            <w:pPr>
              <w:ind w:firstLineChars="0" w:firstLine="0"/>
              <w:rPr>
                <w:rFonts w:eastAsiaTheme="minorEastAsia"/>
              </w:rPr>
            </w:pPr>
            <w:r>
              <w:rPr>
                <w:rFonts w:hint="eastAsia"/>
              </w:rPr>
              <w:t>H</w:t>
            </w:r>
            <w:r>
              <w:rPr>
                <w:rFonts w:hint="eastAsia"/>
                <w:vertAlign w:val="superscript"/>
              </w:rPr>
              <w:t>2</w:t>
            </w:r>
          </w:p>
        </w:tc>
        <w:tc>
          <w:tcPr>
            <w:tcW w:w="1481" w:type="dxa"/>
            <w:vAlign w:val="center"/>
          </w:tcPr>
          <w:p w14:paraId="024052DC" w14:textId="77777777" w:rsidR="00261A27" w:rsidRDefault="00DA158B">
            <w:pPr>
              <w:ind w:firstLineChars="0" w:firstLine="0"/>
              <w:rPr>
                <w:rFonts w:eastAsiaTheme="minorEastAsia"/>
              </w:rPr>
            </w:pPr>
            <w:r>
              <w:rPr>
                <w:rFonts w:hint="eastAsia"/>
              </w:rPr>
              <w:t>1</w:t>
            </w:r>
          </w:p>
        </w:tc>
        <w:tc>
          <w:tcPr>
            <w:tcW w:w="1481" w:type="dxa"/>
            <w:vAlign w:val="center"/>
          </w:tcPr>
          <w:p w14:paraId="78B766DC" w14:textId="77777777" w:rsidR="00261A27" w:rsidRDefault="00DA158B">
            <w:pPr>
              <w:ind w:firstLineChars="0" w:firstLine="0"/>
              <w:rPr>
                <w:rFonts w:eastAsiaTheme="minorEastAsia"/>
              </w:rPr>
            </w:pPr>
            <w:r>
              <w:rPr>
                <w:rFonts w:hint="eastAsia"/>
              </w:rPr>
              <w:t>0.0318</w:t>
            </w:r>
          </w:p>
        </w:tc>
        <w:tc>
          <w:tcPr>
            <w:tcW w:w="1481" w:type="dxa"/>
            <w:vAlign w:val="center"/>
          </w:tcPr>
          <w:p w14:paraId="2EF1F4D2" w14:textId="77777777" w:rsidR="00261A27" w:rsidRDefault="00DA158B">
            <w:pPr>
              <w:ind w:firstLineChars="0" w:firstLine="0"/>
              <w:rPr>
                <w:rFonts w:eastAsiaTheme="minorEastAsia"/>
              </w:rPr>
            </w:pPr>
            <w:r>
              <w:rPr>
                <w:rFonts w:hint="eastAsia"/>
              </w:rPr>
              <w:t>0.0318</w:t>
            </w:r>
          </w:p>
        </w:tc>
        <w:tc>
          <w:tcPr>
            <w:tcW w:w="1482" w:type="dxa"/>
            <w:vAlign w:val="center"/>
          </w:tcPr>
          <w:p w14:paraId="1349E041" w14:textId="77777777" w:rsidR="00261A27" w:rsidRDefault="00DA158B">
            <w:pPr>
              <w:ind w:firstLineChars="0" w:firstLine="0"/>
              <w:rPr>
                <w:rFonts w:eastAsiaTheme="minorEastAsia"/>
              </w:rPr>
            </w:pPr>
            <w:r>
              <w:rPr>
                <w:rFonts w:hint="eastAsia"/>
              </w:rPr>
              <w:t>2.88</w:t>
            </w:r>
          </w:p>
        </w:tc>
        <w:tc>
          <w:tcPr>
            <w:tcW w:w="1482" w:type="dxa"/>
            <w:vAlign w:val="center"/>
          </w:tcPr>
          <w:p w14:paraId="142CC76D" w14:textId="77777777" w:rsidR="00261A27" w:rsidRDefault="00DA158B">
            <w:pPr>
              <w:ind w:firstLineChars="0" w:firstLine="0"/>
              <w:rPr>
                <w:rFonts w:eastAsiaTheme="minorEastAsia"/>
              </w:rPr>
            </w:pPr>
            <w:r>
              <w:rPr>
                <w:rFonts w:hint="eastAsia"/>
              </w:rPr>
              <w:t>0.0944</w:t>
            </w:r>
          </w:p>
        </w:tc>
        <w:tc>
          <w:tcPr>
            <w:tcW w:w="1880" w:type="dxa"/>
            <w:vAlign w:val="center"/>
          </w:tcPr>
          <w:p w14:paraId="14EB61B7" w14:textId="77777777" w:rsidR="00261A27" w:rsidRDefault="00261A27">
            <w:pPr>
              <w:ind w:firstLineChars="0" w:firstLine="0"/>
              <w:rPr>
                <w:rFonts w:eastAsiaTheme="minorEastAsia"/>
              </w:rPr>
            </w:pPr>
          </w:p>
        </w:tc>
      </w:tr>
      <w:tr w:rsidR="00261A27" w14:paraId="08F19897" w14:textId="77777777">
        <w:trPr>
          <w:jc w:val="center"/>
        </w:trPr>
        <w:tc>
          <w:tcPr>
            <w:tcW w:w="1481" w:type="dxa"/>
            <w:vAlign w:val="center"/>
          </w:tcPr>
          <w:p w14:paraId="7EE7DEE4" w14:textId="77777777" w:rsidR="00261A27" w:rsidRDefault="00DA158B">
            <w:pPr>
              <w:ind w:firstLineChars="0" w:firstLine="0"/>
              <w:rPr>
                <w:rFonts w:eastAsiaTheme="minorEastAsia"/>
              </w:rPr>
            </w:pPr>
            <w:r>
              <w:rPr>
                <w:rFonts w:hint="eastAsia"/>
              </w:rPr>
              <w:t>ED</w:t>
            </w:r>
            <w:r>
              <w:rPr>
                <w:rFonts w:hint="eastAsia"/>
                <w:vertAlign w:val="superscript"/>
              </w:rPr>
              <w:t>2</w:t>
            </w:r>
          </w:p>
        </w:tc>
        <w:tc>
          <w:tcPr>
            <w:tcW w:w="1481" w:type="dxa"/>
            <w:vAlign w:val="center"/>
          </w:tcPr>
          <w:p w14:paraId="205EBCE1" w14:textId="77777777" w:rsidR="00261A27" w:rsidRDefault="00DA158B">
            <w:pPr>
              <w:ind w:firstLineChars="0" w:firstLine="0"/>
              <w:rPr>
                <w:rFonts w:eastAsiaTheme="minorEastAsia"/>
              </w:rPr>
            </w:pPr>
            <w:r>
              <w:rPr>
                <w:rFonts w:hint="eastAsia"/>
              </w:rPr>
              <w:t>1</w:t>
            </w:r>
          </w:p>
        </w:tc>
        <w:tc>
          <w:tcPr>
            <w:tcW w:w="1481" w:type="dxa"/>
            <w:vAlign w:val="center"/>
          </w:tcPr>
          <w:p w14:paraId="6D80B484" w14:textId="77777777" w:rsidR="00261A27" w:rsidRDefault="00DA158B">
            <w:pPr>
              <w:ind w:firstLineChars="0" w:firstLine="0"/>
              <w:rPr>
                <w:rFonts w:eastAsiaTheme="minorEastAsia"/>
              </w:rPr>
            </w:pPr>
            <w:r>
              <w:rPr>
                <w:rFonts w:hint="eastAsia"/>
              </w:rPr>
              <w:t>0.0842</w:t>
            </w:r>
          </w:p>
        </w:tc>
        <w:tc>
          <w:tcPr>
            <w:tcW w:w="1481" w:type="dxa"/>
            <w:vAlign w:val="center"/>
          </w:tcPr>
          <w:p w14:paraId="7D9A0F4E" w14:textId="77777777" w:rsidR="00261A27" w:rsidRDefault="00DA158B">
            <w:pPr>
              <w:ind w:firstLineChars="0" w:firstLine="0"/>
              <w:rPr>
                <w:rFonts w:eastAsiaTheme="minorEastAsia"/>
              </w:rPr>
            </w:pPr>
            <w:r>
              <w:rPr>
                <w:rFonts w:hint="eastAsia"/>
              </w:rPr>
              <w:t>0.0842</w:t>
            </w:r>
          </w:p>
        </w:tc>
        <w:tc>
          <w:tcPr>
            <w:tcW w:w="1482" w:type="dxa"/>
            <w:vAlign w:val="center"/>
          </w:tcPr>
          <w:p w14:paraId="1A4A1E25" w14:textId="77777777" w:rsidR="00261A27" w:rsidRDefault="00DA158B">
            <w:pPr>
              <w:ind w:firstLineChars="0" w:firstLine="0"/>
              <w:rPr>
                <w:rFonts w:eastAsiaTheme="minorEastAsia"/>
              </w:rPr>
            </w:pPr>
            <w:r>
              <w:rPr>
                <w:rFonts w:hint="eastAsia"/>
              </w:rPr>
              <w:t>7.63</w:t>
            </w:r>
          </w:p>
        </w:tc>
        <w:tc>
          <w:tcPr>
            <w:tcW w:w="1482" w:type="dxa"/>
            <w:vAlign w:val="center"/>
          </w:tcPr>
          <w:p w14:paraId="28734031" w14:textId="77777777" w:rsidR="00261A27" w:rsidRDefault="00DA158B">
            <w:pPr>
              <w:ind w:firstLineChars="0" w:firstLine="0"/>
              <w:rPr>
                <w:rFonts w:eastAsiaTheme="minorEastAsia"/>
              </w:rPr>
            </w:pPr>
            <w:r>
              <w:rPr>
                <w:rFonts w:hint="eastAsia"/>
              </w:rPr>
              <w:t>0.0074</w:t>
            </w:r>
          </w:p>
        </w:tc>
        <w:tc>
          <w:tcPr>
            <w:tcW w:w="1880" w:type="dxa"/>
            <w:vAlign w:val="center"/>
          </w:tcPr>
          <w:p w14:paraId="68726DF7" w14:textId="77777777" w:rsidR="00261A27" w:rsidRDefault="00261A27">
            <w:pPr>
              <w:ind w:firstLineChars="0" w:firstLine="0"/>
              <w:rPr>
                <w:rFonts w:eastAsiaTheme="minorEastAsia"/>
              </w:rPr>
            </w:pPr>
          </w:p>
        </w:tc>
      </w:tr>
      <w:tr w:rsidR="00261A27" w14:paraId="59F73CC8" w14:textId="77777777">
        <w:trPr>
          <w:jc w:val="center"/>
        </w:trPr>
        <w:tc>
          <w:tcPr>
            <w:tcW w:w="1481" w:type="dxa"/>
            <w:vAlign w:val="center"/>
          </w:tcPr>
          <w:p w14:paraId="377795FF" w14:textId="77777777" w:rsidR="00261A27" w:rsidRDefault="00DA158B">
            <w:pPr>
              <w:ind w:firstLineChars="0" w:firstLine="0"/>
              <w:rPr>
                <w:rFonts w:eastAsiaTheme="minorEastAsia"/>
              </w:rPr>
            </w:pPr>
            <w:r>
              <w:rPr>
                <w:rFonts w:hint="eastAsia"/>
              </w:rPr>
              <w:t>P</w:t>
            </w:r>
            <w:r>
              <w:rPr>
                <w:rFonts w:hint="eastAsia"/>
              </w:rPr>
              <w:sym w:font="Wingdings 2" w:char="F096"/>
            </w:r>
            <w:r>
              <w:rPr>
                <w:rFonts w:hint="eastAsia"/>
              </w:rPr>
              <w:t>V</w:t>
            </w:r>
          </w:p>
        </w:tc>
        <w:tc>
          <w:tcPr>
            <w:tcW w:w="1481" w:type="dxa"/>
            <w:vAlign w:val="center"/>
          </w:tcPr>
          <w:p w14:paraId="01C239DF" w14:textId="77777777" w:rsidR="00261A27" w:rsidRDefault="00DA158B">
            <w:pPr>
              <w:ind w:firstLineChars="0" w:firstLine="0"/>
              <w:rPr>
                <w:rFonts w:eastAsiaTheme="minorEastAsia"/>
              </w:rPr>
            </w:pPr>
            <w:r>
              <w:rPr>
                <w:rFonts w:hint="eastAsia"/>
              </w:rPr>
              <w:t>1</w:t>
            </w:r>
          </w:p>
        </w:tc>
        <w:tc>
          <w:tcPr>
            <w:tcW w:w="1481" w:type="dxa"/>
            <w:vAlign w:val="center"/>
          </w:tcPr>
          <w:p w14:paraId="1332D883" w14:textId="77777777" w:rsidR="00261A27" w:rsidRDefault="00DA158B">
            <w:pPr>
              <w:ind w:firstLineChars="0" w:firstLine="0"/>
              <w:rPr>
                <w:rFonts w:eastAsiaTheme="minorEastAsia"/>
              </w:rPr>
            </w:pPr>
            <w:r>
              <w:rPr>
                <w:rFonts w:hint="eastAsia"/>
              </w:rPr>
              <w:t>0.0133</w:t>
            </w:r>
          </w:p>
        </w:tc>
        <w:tc>
          <w:tcPr>
            <w:tcW w:w="1481" w:type="dxa"/>
            <w:vAlign w:val="center"/>
          </w:tcPr>
          <w:p w14:paraId="20A8CB6C" w14:textId="77777777" w:rsidR="00261A27" w:rsidRDefault="00DA158B">
            <w:pPr>
              <w:ind w:firstLineChars="0" w:firstLine="0"/>
              <w:rPr>
                <w:rFonts w:eastAsiaTheme="minorEastAsia"/>
              </w:rPr>
            </w:pPr>
            <w:r>
              <w:rPr>
                <w:rFonts w:hint="eastAsia"/>
              </w:rPr>
              <w:t>0.0133</w:t>
            </w:r>
          </w:p>
        </w:tc>
        <w:tc>
          <w:tcPr>
            <w:tcW w:w="1482" w:type="dxa"/>
            <w:vAlign w:val="center"/>
          </w:tcPr>
          <w:p w14:paraId="0690B0B3" w14:textId="77777777" w:rsidR="00261A27" w:rsidRDefault="00DA158B">
            <w:pPr>
              <w:ind w:firstLineChars="0" w:firstLine="0"/>
              <w:rPr>
                <w:rFonts w:eastAsiaTheme="minorEastAsia"/>
              </w:rPr>
            </w:pPr>
            <w:r>
              <w:rPr>
                <w:rFonts w:hint="eastAsia"/>
              </w:rPr>
              <w:t>1.21</w:t>
            </w:r>
          </w:p>
        </w:tc>
        <w:tc>
          <w:tcPr>
            <w:tcW w:w="1482" w:type="dxa"/>
            <w:vAlign w:val="center"/>
          </w:tcPr>
          <w:p w14:paraId="77D77AEC" w14:textId="77777777" w:rsidR="00261A27" w:rsidRDefault="00DA158B">
            <w:pPr>
              <w:ind w:firstLineChars="0" w:firstLine="0"/>
              <w:rPr>
                <w:rFonts w:eastAsiaTheme="minorEastAsia"/>
              </w:rPr>
            </w:pPr>
            <w:r>
              <w:rPr>
                <w:rFonts w:hint="eastAsia"/>
              </w:rPr>
              <w:t>0.2756</w:t>
            </w:r>
          </w:p>
        </w:tc>
        <w:tc>
          <w:tcPr>
            <w:tcW w:w="1880" w:type="dxa"/>
            <w:vAlign w:val="center"/>
          </w:tcPr>
          <w:p w14:paraId="20939CE8" w14:textId="77777777" w:rsidR="00261A27" w:rsidRDefault="00261A27">
            <w:pPr>
              <w:ind w:firstLineChars="0" w:firstLine="0"/>
              <w:rPr>
                <w:rFonts w:eastAsiaTheme="minorEastAsia"/>
              </w:rPr>
            </w:pPr>
          </w:p>
        </w:tc>
      </w:tr>
      <w:tr w:rsidR="00261A27" w14:paraId="06B004D1" w14:textId="77777777">
        <w:trPr>
          <w:jc w:val="center"/>
        </w:trPr>
        <w:tc>
          <w:tcPr>
            <w:tcW w:w="1481" w:type="dxa"/>
            <w:vAlign w:val="center"/>
          </w:tcPr>
          <w:p w14:paraId="7CE3AFF3" w14:textId="77777777" w:rsidR="00261A27" w:rsidRDefault="00DA158B">
            <w:pPr>
              <w:ind w:firstLineChars="0" w:firstLine="0"/>
              <w:rPr>
                <w:rFonts w:eastAsiaTheme="minorEastAsia"/>
              </w:rPr>
            </w:pPr>
            <w:r>
              <w:rPr>
                <w:rFonts w:hint="eastAsia"/>
              </w:rPr>
              <w:t>P</w:t>
            </w:r>
            <w:r>
              <w:sym w:font="Wingdings 2" w:char="F096"/>
            </w:r>
            <w:r>
              <w:rPr>
                <w:rFonts w:hint="eastAsia"/>
              </w:rPr>
              <w:t>H</w:t>
            </w:r>
          </w:p>
        </w:tc>
        <w:tc>
          <w:tcPr>
            <w:tcW w:w="1481" w:type="dxa"/>
            <w:vAlign w:val="center"/>
          </w:tcPr>
          <w:p w14:paraId="45E201AD" w14:textId="77777777" w:rsidR="00261A27" w:rsidRDefault="00DA158B">
            <w:pPr>
              <w:ind w:firstLineChars="0" w:firstLine="0"/>
              <w:rPr>
                <w:rFonts w:eastAsiaTheme="minorEastAsia"/>
              </w:rPr>
            </w:pPr>
            <w:r>
              <w:rPr>
                <w:rFonts w:hint="eastAsia"/>
              </w:rPr>
              <w:t>1</w:t>
            </w:r>
          </w:p>
        </w:tc>
        <w:tc>
          <w:tcPr>
            <w:tcW w:w="1481" w:type="dxa"/>
            <w:vAlign w:val="center"/>
          </w:tcPr>
          <w:p w14:paraId="0A672231" w14:textId="77777777" w:rsidR="00261A27" w:rsidRDefault="00DA158B">
            <w:pPr>
              <w:ind w:firstLineChars="0" w:firstLine="0"/>
              <w:rPr>
                <w:rFonts w:eastAsiaTheme="minorEastAsia"/>
              </w:rPr>
            </w:pPr>
            <w:r>
              <w:rPr>
                <w:rFonts w:hint="eastAsia"/>
              </w:rPr>
              <w:t>0.0078</w:t>
            </w:r>
          </w:p>
        </w:tc>
        <w:tc>
          <w:tcPr>
            <w:tcW w:w="1481" w:type="dxa"/>
            <w:vAlign w:val="center"/>
          </w:tcPr>
          <w:p w14:paraId="31976B32" w14:textId="77777777" w:rsidR="00261A27" w:rsidRDefault="00DA158B">
            <w:pPr>
              <w:ind w:firstLineChars="0" w:firstLine="0"/>
              <w:rPr>
                <w:rFonts w:eastAsiaTheme="minorEastAsia"/>
              </w:rPr>
            </w:pPr>
            <w:r>
              <w:rPr>
                <w:rFonts w:hint="eastAsia"/>
              </w:rPr>
              <w:t>0.0078</w:t>
            </w:r>
          </w:p>
        </w:tc>
        <w:tc>
          <w:tcPr>
            <w:tcW w:w="1482" w:type="dxa"/>
            <w:vAlign w:val="center"/>
          </w:tcPr>
          <w:p w14:paraId="18F83C40" w14:textId="77777777" w:rsidR="00261A27" w:rsidRDefault="00DA158B">
            <w:pPr>
              <w:ind w:firstLineChars="0" w:firstLine="0"/>
              <w:rPr>
                <w:rFonts w:eastAsiaTheme="minorEastAsia"/>
              </w:rPr>
            </w:pPr>
            <w:r>
              <w:rPr>
                <w:rFonts w:hint="eastAsia"/>
              </w:rPr>
              <w:t>0.7044</w:t>
            </w:r>
          </w:p>
        </w:tc>
        <w:tc>
          <w:tcPr>
            <w:tcW w:w="1482" w:type="dxa"/>
            <w:vAlign w:val="center"/>
          </w:tcPr>
          <w:p w14:paraId="062C29FC" w14:textId="77777777" w:rsidR="00261A27" w:rsidRDefault="00DA158B">
            <w:pPr>
              <w:ind w:firstLineChars="0" w:firstLine="0"/>
              <w:rPr>
                <w:rFonts w:eastAsiaTheme="minorEastAsia"/>
              </w:rPr>
            </w:pPr>
            <w:r>
              <w:rPr>
                <w:rFonts w:hint="eastAsia"/>
              </w:rPr>
              <w:t>0.4042</w:t>
            </w:r>
          </w:p>
        </w:tc>
        <w:tc>
          <w:tcPr>
            <w:tcW w:w="1880" w:type="dxa"/>
            <w:vAlign w:val="center"/>
          </w:tcPr>
          <w:p w14:paraId="67536E01" w14:textId="77777777" w:rsidR="00261A27" w:rsidRDefault="00261A27">
            <w:pPr>
              <w:ind w:firstLineChars="0" w:firstLine="0"/>
              <w:rPr>
                <w:rFonts w:eastAsiaTheme="minorEastAsia"/>
              </w:rPr>
            </w:pPr>
          </w:p>
        </w:tc>
      </w:tr>
      <w:tr w:rsidR="00261A27" w14:paraId="0D4785B5" w14:textId="77777777">
        <w:trPr>
          <w:jc w:val="center"/>
        </w:trPr>
        <w:tc>
          <w:tcPr>
            <w:tcW w:w="1481" w:type="dxa"/>
            <w:vAlign w:val="center"/>
          </w:tcPr>
          <w:p w14:paraId="29B58158" w14:textId="77777777" w:rsidR="00261A27" w:rsidRDefault="00DA158B">
            <w:pPr>
              <w:ind w:firstLineChars="0" w:firstLine="0"/>
              <w:rPr>
                <w:rFonts w:eastAsiaTheme="minorEastAsia"/>
              </w:rPr>
            </w:pPr>
            <w:r>
              <w:rPr>
                <w:rFonts w:hint="eastAsia"/>
              </w:rPr>
              <w:t>P</w:t>
            </w:r>
            <w:r>
              <w:sym w:font="Wingdings 2" w:char="F096"/>
            </w:r>
            <w:r>
              <w:rPr>
                <w:rFonts w:hint="eastAsia"/>
              </w:rPr>
              <w:t>ED</w:t>
            </w:r>
          </w:p>
        </w:tc>
        <w:tc>
          <w:tcPr>
            <w:tcW w:w="1481" w:type="dxa"/>
            <w:vAlign w:val="center"/>
          </w:tcPr>
          <w:p w14:paraId="332FE862" w14:textId="77777777" w:rsidR="00261A27" w:rsidRDefault="00DA158B">
            <w:pPr>
              <w:ind w:firstLineChars="0" w:firstLine="0"/>
              <w:rPr>
                <w:rFonts w:eastAsiaTheme="minorEastAsia"/>
              </w:rPr>
            </w:pPr>
            <w:r>
              <w:rPr>
                <w:rFonts w:hint="eastAsia"/>
              </w:rPr>
              <w:t>1</w:t>
            </w:r>
          </w:p>
        </w:tc>
        <w:tc>
          <w:tcPr>
            <w:tcW w:w="1481" w:type="dxa"/>
            <w:vAlign w:val="center"/>
          </w:tcPr>
          <w:p w14:paraId="4FF2C228" w14:textId="77777777" w:rsidR="00261A27" w:rsidRDefault="00DA158B">
            <w:pPr>
              <w:ind w:firstLineChars="0" w:firstLine="0"/>
              <w:rPr>
                <w:rFonts w:eastAsiaTheme="minorEastAsia"/>
              </w:rPr>
            </w:pPr>
            <w:r>
              <w:rPr>
                <w:rFonts w:hint="eastAsia"/>
              </w:rPr>
              <w:t>0.0053</w:t>
            </w:r>
          </w:p>
        </w:tc>
        <w:tc>
          <w:tcPr>
            <w:tcW w:w="1481" w:type="dxa"/>
            <w:vAlign w:val="center"/>
          </w:tcPr>
          <w:p w14:paraId="2F0F481B" w14:textId="77777777" w:rsidR="00261A27" w:rsidRDefault="00DA158B">
            <w:pPr>
              <w:ind w:firstLineChars="0" w:firstLine="0"/>
              <w:rPr>
                <w:rFonts w:eastAsiaTheme="minorEastAsia"/>
              </w:rPr>
            </w:pPr>
            <w:r>
              <w:rPr>
                <w:rFonts w:hint="eastAsia"/>
              </w:rPr>
              <w:t>0.0053</w:t>
            </w:r>
          </w:p>
        </w:tc>
        <w:tc>
          <w:tcPr>
            <w:tcW w:w="1482" w:type="dxa"/>
            <w:vAlign w:val="center"/>
          </w:tcPr>
          <w:p w14:paraId="784E09E6" w14:textId="77777777" w:rsidR="00261A27" w:rsidRDefault="00DA158B">
            <w:pPr>
              <w:ind w:firstLineChars="0" w:firstLine="0"/>
              <w:rPr>
                <w:rFonts w:eastAsiaTheme="minorEastAsia"/>
              </w:rPr>
            </w:pPr>
            <w:r>
              <w:rPr>
                <w:rFonts w:hint="eastAsia"/>
              </w:rPr>
              <w:t>0.4816</w:t>
            </w:r>
          </w:p>
        </w:tc>
        <w:tc>
          <w:tcPr>
            <w:tcW w:w="1482" w:type="dxa"/>
            <w:vAlign w:val="center"/>
          </w:tcPr>
          <w:p w14:paraId="64DEB171" w14:textId="77777777" w:rsidR="00261A27" w:rsidRDefault="00DA158B">
            <w:pPr>
              <w:ind w:firstLineChars="0" w:firstLine="0"/>
              <w:rPr>
                <w:rFonts w:eastAsiaTheme="minorEastAsia"/>
              </w:rPr>
            </w:pPr>
            <w:r>
              <w:rPr>
                <w:rFonts w:hint="eastAsia"/>
              </w:rPr>
              <w:t>0.4901</w:t>
            </w:r>
          </w:p>
        </w:tc>
        <w:tc>
          <w:tcPr>
            <w:tcW w:w="1880" w:type="dxa"/>
            <w:vAlign w:val="center"/>
          </w:tcPr>
          <w:p w14:paraId="4E4A23AD" w14:textId="77777777" w:rsidR="00261A27" w:rsidRDefault="00261A27">
            <w:pPr>
              <w:ind w:firstLineChars="0" w:firstLine="0"/>
              <w:rPr>
                <w:rFonts w:eastAsiaTheme="minorEastAsia"/>
              </w:rPr>
            </w:pPr>
          </w:p>
        </w:tc>
      </w:tr>
      <w:tr w:rsidR="00261A27" w14:paraId="4B115C7B" w14:textId="77777777">
        <w:trPr>
          <w:jc w:val="center"/>
        </w:trPr>
        <w:tc>
          <w:tcPr>
            <w:tcW w:w="1481" w:type="dxa"/>
            <w:vAlign w:val="center"/>
          </w:tcPr>
          <w:p w14:paraId="0BE12CC6" w14:textId="77777777" w:rsidR="00261A27" w:rsidRDefault="00DA158B">
            <w:pPr>
              <w:ind w:firstLineChars="0" w:firstLine="0"/>
              <w:rPr>
                <w:rFonts w:eastAsiaTheme="minorEastAsia"/>
              </w:rPr>
            </w:pPr>
            <w:r>
              <w:rPr>
                <w:rFonts w:hint="eastAsia"/>
              </w:rPr>
              <w:t>V</w:t>
            </w:r>
            <w:r>
              <w:sym w:font="Wingdings 2" w:char="F096"/>
            </w:r>
            <w:r>
              <w:rPr>
                <w:rFonts w:hint="eastAsia"/>
              </w:rPr>
              <w:t>H</w:t>
            </w:r>
          </w:p>
        </w:tc>
        <w:tc>
          <w:tcPr>
            <w:tcW w:w="1481" w:type="dxa"/>
            <w:vAlign w:val="center"/>
          </w:tcPr>
          <w:p w14:paraId="587F6E5C" w14:textId="77777777" w:rsidR="00261A27" w:rsidRDefault="00DA158B">
            <w:pPr>
              <w:ind w:firstLineChars="0" w:firstLine="0"/>
              <w:rPr>
                <w:rFonts w:eastAsiaTheme="minorEastAsia"/>
              </w:rPr>
            </w:pPr>
            <w:r>
              <w:rPr>
                <w:rFonts w:hint="eastAsia"/>
              </w:rPr>
              <w:t>1</w:t>
            </w:r>
          </w:p>
        </w:tc>
        <w:tc>
          <w:tcPr>
            <w:tcW w:w="1481" w:type="dxa"/>
            <w:vAlign w:val="center"/>
          </w:tcPr>
          <w:p w14:paraId="2BB9B5BC" w14:textId="77777777" w:rsidR="00261A27" w:rsidRDefault="00DA158B">
            <w:pPr>
              <w:ind w:firstLineChars="0" w:firstLine="0"/>
              <w:rPr>
                <w:rFonts w:eastAsiaTheme="minorEastAsia"/>
              </w:rPr>
            </w:pPr>
            <w:r>
              <w:rPr>
                <w:rFonts w:hint="eastAsia"/>
              </w:rPr>
              <w:t>0.0012</w:t>
            </w:r>
          </w:p>
        </w:tc>
        <w:tc>
          <w:tcPr>
            <w:tcW w:w="1481" w:type="dxa"/>
            <w:vAlign w:val="center"/>
          </w:tcPr>
          <w:p w14:paraId="0E7DBFDF" w14:textId="77777777" w:rsidR="00261A27" w:rsidRDefault="00DA158B">
            <w:pPr>
              <w:ind w:firstLineChars="0" w:firstLine="0"/>
              <w:rPr>
                <w:rFonts w:eastAsiaTheme="minorEastAsia"/>
              </w:rPr>
            </w:pPr>
            <w:r>
              <w:rPr>
                <w:rFonts w:hint="eastAsia"/>
              </w:rPr>
              <w:t>0.0012</w:t>
            </w:r>
          </w:p>
        </w:tc>
        <w:tc>
          <w:tcPr>
            <w:tcW w:w="1482" w:type="dxa"/>
            <w:vAlign w:val="center"/>
          </w:tcPr>
          <w:p w14:paraId="093687EF" w14:textId="77777777" w:rsidR="00261A27" w:rsidRDefault="00DA158B">
            <w:pPr>
              <w:ind w:firstLineChars="0" w:firstLine="0"/>
              <w:rPr>
                <w:rFonts w:eastAsiaTheme="minorEastAsia"/>
              </w:rPr>
            </w:pPr>
            <w:r>
              <w:rPr>
                <w:rFonts w:hint="eastAsia"/>
              </w:rPr>
              <w:t>0.1071</w:t>
            </w:r>
          </w:p>
        </w:tc>
        <w:tc>
          <w:tcPr>
            <w:tcW w:w="1482" w:type="dxa"/>
            <w:vAlign w:val="center"/>
          </w:tcPr>
          <w:p w14:paraId="0C099EF7" w14:textId="77777777" w:rsidR="00261A27" w:rsidRDefault="00DA158B">
            <w:pPr>
              <w:ind w:firstLineChars="0" w:firstLine="0"/>
              <w:rPr>
                <w:rFonts w:eastAsiaTheme="minorEastAsia"/>
              </w:rPr>
            </w:pPr>
            <w:r>
              <w:rPr>
                <w:rFonts w:hint="eastAsia"/>
              </w:rPr>
              <w:t>0.7444</w:t>
            </w:r>
          </w:p>
        </w:tc>
        <w:tc>
          <w:tcPr>
            <w:tcW w:w="1880" w:type="dxa"/>
            <w:vAlign w:val="center"/>
          </w:tcPr>
          <w:p w14:paraId="6824139D" w14:textId="77777777" w:rsidR="00261A27" w:rsidRDefault="00261A27">
            <w:pPr>
              <w:ind w:firstLineChars="0" w:firstLine="0"/>
              <w:rPr>
                <w:rFonts w:eastAsiaTheme="minorEastAsia"/>
              </w:rPr>
            </w:pPr>
          </w:p>
        </w:tc>
      </w:tr>
      <w:tr w:rsidR="00261A27" w14:paraId="07D9AA13" w14:textId="77777777" w:rsidTr="00DC4642">
        <w:tblPrEx>
          <w:tblW w:w="107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 w:author="3605188700@qq.com" w:date="2025-12-11T20:06:00Z" w16du:dateUtc="2025-12-12T01:06:00Z">
            <w:tblPrEx>
              <w:tblW w:w="107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96"/>
          <w:jc w:val="center"/>
          <w:trPrChange w:id="15" w:author="3605188700@qq.com" w:date="2025-12-11T20:06:00Z" w16du:dateUtc="2025-12-12T01:06:00Z">
            <w:trPr>
              <w:jc w:val="center"/>
            </w:trPr>
          </w:trPrChange>
        </w:trPr>
        <w:tc>
          <w:tcPr>
            <w:tcW w:w="1481" w:type="dxa"/>
            <w:vAlign w:val="center"/>
            <w:tcPrChange w:id="16" w:author="3605188700@qq.com" w:date="2025-12-11T20:06:00Z" w16du:dateUtc="2025-12-12T01:06:00Z">
              <w:tcPr>
                <w:tcW w:w="1481" w:type="dxa"/>
                <w:vAlign w:val="center"/>
              </w:tcPr>
            </w:tcPrChange>
          </w:tcPr>
          <w:p w14:paraId="7415AA7B" w14:textId="77777777" w:rsidR="00261A27" w:rsidRDefault="00DA158B">
            <w:pPr>
              <w:ind w:firstLineChars="0" w:firstLine="0"/>
              <w:rPr>
                <w:rFonts w:eastAsiaTheme="minorEastAsia"/>
              </w:rPr>
            </w:pPr>
            <w:r>
              <w:rPr>
                <w:rFonts w:hint="eastAsia"/>
              </w:rPr>
              <w:t>V</w:t>
            </w:r>
            <w:r>
              <w:sym w:font="Wingdings 2" w:char="F096"/>
            </w:r>
            <w:r>
              <w:rPr>
                <w:rFonts w:hint="eastAsia"/>
              </w:rPr>
              <w:t>ED</w:t>
            </w:r>
          </w:p>
        </w:tc>
        <w:tc>
          <w:tcPr>
            <w:tcW w:w="1481" w:type="dxa"/>
            <w:vAlign w:val="center"/>
            <w:tcPrChange w:id="17" w:author="3605188700@qq.com" w:date="2025-12-11T20:06:00Z" w16du:dateUtc="2025-12-12T01:06:00Z">
              <w:tcPr>
                <w:tcW w:w="1481" w:type="dxa"/>
                <w:vAlign w:val="center"/>
              </w:tcPr>
            </w:tcPrChange>
          </w:tcPr>
          <w:p w14:paraId="7E3A1BAD" w14:textId="77777777" w:rsidR="00261A27" w:rsidRDefault="00DA158B">
            <w:pPr>
              <w:ind w:firstLineChars="0" w:firstLine="0"/>
              <w:rPr>
                <w:rFonts w:eastAsiaTheme="minorEastAsia"/>
              </w:rPr>
            </w:pPr>
            <w:r>
              <w:rPr>
                <w:rFonts w:hint="eastAsia"/>
              </w:rPr>
              <w:t>1</w:t>
            </w:r>
          </w:p>
        </w:tc>
        <w:tc>
          <w:tcPr>
            <w:tcW w:w="1481" w:type="dxa"/>
            <w:vAlign w:val="center"/>
            <w:tcPrChange w:id="18" w:author="3605188700@qq.com" w:date="2025-12-11T20:06:00Z" w16du:dateUtc="2025-12-12T01:06:00Z">
              <w:tcPr>
                <w:tcW w:w="1481" w:type="dxa"/>
                <w:vAlign w:val="center"/>
              </w:tcPr>
            </w:tcPrChange>
          </w:tcPr>
          <w:p w14:paraId="1644CABD" w14:textId="77777777" w:rsidR="00261A27" w:rsidRDefault="00DA158B">
            <w:pPr>
              <w:ind w:firstLineChars="0" w:firstLine="0"/>
              <w:rPr>
                <w:rFonts w:eastAsiaTheme="minorEastAsia"/>
              </w:rPr>
            </w:pPr>
            <w:r>
              <w:rPr>
                <w:rFonts w:hint="eastAsia"/>
              </w:rPr>
              <w:t>0.0312</w:t>
            </w:r>
          </w:p>
        </w:tc>
        <w:tc>
          <w:tcPr>
            <w:tcW w:w="1481" w:type="dxa"/>
            <w:vAlign w:val="center"/>
            <w:tcPrChange w:id="19" w:author="3605188700@qq.com" w:date="2025-12-11T20:06:00Z" w16du:dateUtc="2025-12-12T01:06:00Z">
              <w:tcPr>
                <w:tcW w:w="1481" w:type="dxa"/>
                <w:vAlign w:val="center"/>
              </w:tcPr>
            </w:tcPrChange>
          </w:tcPr>
          <w:p w14:paraId="6822771F" w14:textId="77777777" w:rsidR="00261A27" w:rsidRDefault="00DA158B">
            <w:pPr>
              <w:ind w:firstLineChars="0" w:firstLine="0"/>
              <w:rPr>
                <w:rFonts w:eastAsiaTheme="minorEastAsia"/>
              </w:rPr>
            </w:pPr>
            <w:r>
              <w:rPr>
                <w:rFonts w:hint="eastAsia"/>
              </w:rPr>
              <w:t>0.0312</w:t>
            </w:r>
          </w:p>
        </w:tc>
        <w:tc>
          <w:tcPr>
            <w:tcW w:w="1482" w:type="dxa"/>
            <w:vAlign w:val="center"/>
            <w:tcPrChange w:id="20" w:author="3605188700@qq.com" w:date="2025-12-11T20:06:00Z" w16du:dateUtc="2025-12-12T01:06:00Z">
              <w:tcPr>
                <w:tcW w:w="1482" w:type="dxa"/>
                <w:vAlign w:val="center"/>
              </w:tcPr>
            </w:tcPrChange>
          </w:tcPr>
          <w:p w14:paraId="0D40BE86" w14:textId="77777777" w:rsidR="00261A27" w:rsidRDefault="00DA158B">
            <w:pPr>
              <w:ind w:firstLineChars="0" w:firstLine="0"/>
              <w:rPr>
                <w:rFonts w:eastAsiaTheme="minorEastAsia"/>
              </w:rPr>
            </w:pPr>
            <w:r>
              <w:rPr>
                <w:rFonts w:hint="eastAsia"/>
              </w:rPr>
              <w:t>2.83</w:t>
            </w:r>
          </w:p>
        </w:tc>
        <w:tc>
          <w:tcPr>
            <w:tcW w:w="1482" w:type="dxa"/>
            <w:vAlign w:val="center"/>
            <w:tcPrChange w:id="21" w:author="3605188700@qq.com" w:date="2025-12-11T20:06:00Z" w16du:dateUtc="2025-12-12T01:06:00Z">
              <w:tcPr>
                <w:tcW w:w="1482" w:type="dxa"/>
                <w:vAlign w:val="center"/>
              </w:tcPr>
            </w:tcPrChange>
          </w:tcPr>
          <w:p w14:paraId="07D9E17E" w14:textId="77777777" w:rsidR="00261A27" w:rsidRDefault="00DA158B">
            <w:pPr>
              <w:ind w:firstLineChars="0" w:firstLine="0"/>
              <w:rPr>
                <w:rFonts w:eastAsiaTheme="minorEastAsia"/>
              </w:rPr>
            </w:pPr>
            <w:r>
              <w:rPr>
                <w:rFonts w:hint="eastAsia"/>
              </w:rPr>
              <w:t>0.0974</w:t>
            </w:r>
          </w:p>
        </w:tc>
        <w:tc>
          <w:tcPr>
            <w:tcW w:w="1880" w:type="dxa"/>
            <w:vAlign w:val="center"/>
            <w:tcPrChange w:id="22" w:author="3605188700@qq.com" w:date="2025-12-11T20:06:00Z" w16du:dateUtc="2025-12-12T01:06:00Z">
              <w:tcPr>
                <w:tcW w:w="1880" w:type="dxa"/>
                <w:vAlign w:val="center"/>
              </w:tcPr>
            </w:tcPrChange>
          </w:tcPr>
          <w:p w14:paraId="4CAC44D6" w14:textId="77777777" w:rsidR="00261A27" w:rsidRDefault="00261A27">
            <w:pPr>
              <w:ind w:firstLineChars="0" w:firstLine="0"/>
              <w:rPr>
                <w:rFonts w:eastAsiaTheme="minorEastAsia"/>
              </w:rPr>
            </w:pPr>
          </w:p>
        </w:tc>
      </w:tr>
      <w:tr w:rsidR="00261A27" w14:paraId="31B5589C" w14:textId="77777777">
        <w:trPr>
          <w:jc w:val="center"/>
        </w:trPr>
        <w:tc>
          <w:tcPr>
            <w:tcW w:w="1481" w:type="dxa"/>
            <w:vAlign w:val="center"/>
          </w:tcPr>
          <w:p w14:paraId="445E56B2" w14:textId="77777777" w:rsidR="00261A27" w:rsidRDefault="00DA158B">
            <w:pPr>
              <w:ind w:firstLineChars="0" w:firstLine="0"/>
              <w:rPr>
                <w:rFonts w:eastAsiaTheme="minorEastAsia"/>
              </w:rPr>
            </w:pPr>
            <w:r>
              <w:rPr>
                <w:rFonts w:hint="eastAsia"/>
              </w:rPr>
              <w:t>H</w:t>
            </w:r>
            <w:r>
              <w:sym w:font="Wingdings 2" w:char="F096"/>
            </w:r>
            <w:r>
              <w:rPr>
                <w:rFonts w:hint="eastAsia"/>
              </w:rPr>
              <w:t>ED</w:t>
            </w:r>
          </w:p>
        </w:tc>
        <w:tc>
          <w:tcPr>
            <w:tcW w:w="1481" w:type="dxa"/>
            <w:vAlign w:val="center"/>
          </w:tcPr>
          <w:p w14:paraId="7230C28D" w14:textId="77777777" w:rsidR="00261A27" w:rsidRDefault="00DA158B">
            <w:pPr>
              <w:ind w:firstLineChars="0" w:firstLine="0"/>
              <w:rPr>
                <w:rFonts w:eastAsiaTheme="minorEastAsia"/>
              </w:rPr>
            </w:pPr>
            <w:r>
              <w:rPr>
                <w:rFonts w:hint="eastAsia"/>
              </w:rPr>
              <w:t>1</w:t>
            </w:r>
          </w:p>
        </w:tc>
        <w:tc>
          <w:tcPr>
            <w:tcW w:w="1481" w:type="dxa"/>
            <w:vAlign w:val="center"/>
          </w:tcPr>
          <w:p w14:paraId="53A49DE6" w14:textId="77777777" w:rsidR="00261A27" w:rsidRDefault="00DA158B">
            <w:pPr>
              <w:ind w:firstLineChars="0" w:firstLine="0"/>
              <w:rPr>
                <w:rFonts w:eastAsiaTheme="minorEastAsia"/>
              </w:rPr>
            </w:pPr>
            <w:r>
              <w:rPr>
                <w:rFonts w:hint="eastAsia"/>
              </w:rPr>
              <w:t>0.0070</w:t>
            </w:r>
          </w:p>
        </w:tc>
        <w:tc>
          <w:tcPr>
            <w:tcW w:w="1481" w:type="dxa"/>
            <w:vAlign w:val="center"/>
          </w:tcPr>
          <w:p w14:paraId="6D4A5200" w14:textId="77777777" w:rsidR="00261A27" w:rsidRDefault="00DA158B">
            <w:pPr>
              <w:ind w:firstLineChars="0" w:firstLine="0"/>
              <w:rPr>
                <w:rFonts w:eastAsiaTheme="minorEastAsia"/>
              </w:rPr>
            </w:pPr>
            <w:r>
              <w:rPr>
                <w:rFonts w:hint="eastAsia"/>
              </w:rPr>
              <w:t>0.0070</w:t>
            </w:r>
          </w:p>
        </w:tc>
        <w:tc>
          <w:tcPr>
            <w:tcW w:w="1482" w:type="dxa"/>
            <w:vAlign w:val="center"/>
          </w:tcPr>
          <w:p w14:paraId="5738B4D9" w14:textId="77777777" w:rsidR="00261A27" w:rsidRDefault="00DA158B">
            <w:pPr>
              <w:ind w:firstLineChars="0" w:firstLine="0"/>
              <w:rPr>
                <w:rFonts w:eastAsiaTheme="minorEastAsia"/>
              </w:rPr>
            </w:pPr>
            <w:r>
              <w:rPr>
                <w:rFonts w:hint="eastAsia"/>
              </w:rPr>
              <w:t>0.6325</w:t>
            </w:r>
          </w:p>
        </w:tc>
        <w:tc>
          <w:tcPr>
            <w:tcW w:w="1482" w:type="dxa"/>
            <w:vAlign w:val="center"/>
          </w:tcPr>
          <w:p w14:paraId="357EC392" w14:textId="77777777" w:rsidR="00261A27" w:rsidRDefault="00DA158B">
            <w:pPr>
              <w:ind w:firstLineChars="0" w:firstLine="0"/>
              <w:rPr>
                <w:rFonts w:eastAsiaTheme="minorEastAsia"/>
              </w:rPr>
            </w:pPr>
            <w:r>
              <w:rPr>
                <w:rFonts w:hint="eastAsia"/>
              </w:rPr>
              <w:t>0.4292</w:t>
            </w:r>
          </w:p>
        </w:tc>
        <w:tc>
          <w:tcPr>
            <w:tcW w:w="1880" w:type="dxa"/>
            <w:vAlign w:val="center"/>
          </w:tcPr>
          <w:p w14:paraId="5B21909A" w14:textId="77777777" w:rsidR="00261A27" w:rsidRDefault="00261A27">
            <w:pPr>
              <w:ind w:firstLineChars="0" w:firstLine="0"/>
              <w:rPr>
                <w:rFonts w:eastAsiaTheme="minorEastAsia"/>
              </w:rPr>
            </w:pPr>
          </w:p>
        </w:tc>
      </w:tr>
      <w:tr w:rsidR="00261A27" w14:paraId="00F29376" w14:textId="77777777">
        <w:trPr>
          <w:jc w:val="center"/>
        </w:trPr>
        <w:tc>
          <w:tcPr>
            <w:tcW w:w="1481" w:type="dxa"/>
            <w:vAlign w:val="center"/>
          </w:tcPr>
          <w:p w14:paraId="15152B65" w14:textId="77777777" w:rsidR="00261A27" w:rsidRDefault="00DA158B">
            <w:pPr>
              <w:ind w:firstLineChars="0" w:firstLine="0"/>
              <w:rPr>
                <w:rFonts w:eastAsiaTheme="minorEastAsia"/>
              </w:rPr>
            </w:pPr>
            <w:r>
              <w:rPr>
                <w:rFonts w:hint="eastAsia"/>
              </w:rPr>
              <w:t>Residual</w:t>
            </w:r>
          </w:p>
        </w:tc>
        <w:tc>
          <w:tcPr>
            <w:tcW w:w="1481" w:type="dxa"/>
            <w:vAlign w:val="center"/>
          </w:tcPr>
          <w:p w14:paraId="682E898C" w14:textId="77777777" w:rsidR="00261A27" w:rsidRDefault="00DA158B">
            <w:pPr>
              <w:ind w:firstLineChars="0" w:firstLine="0"/>
              <w:rPr>
                <w:rFonts w:eastAsiaTheme="minorEastAsia"/>
              </w:rPr>
            </w:pPr>
            <w:r>
              <w:rPr>
                <w:rFonts w:hint="eastAsia"/>
              </w:rPr>
              <w:t>68</w:t>
            </w:r>
          </w:p>
        </w:tc>
        <w:tc>
          <w:tcPr>
            <w:tcW w:w="1481" w:type="dxa"/>
            <w:vAlign w:val="center"/>
          </w:tcPr>
          <w:p w14:paraId="5C5FA11D" w14:textId="77777777" w:rsidR="00261A27" w:rsidRDefault="00DA158B">
            <w:pPr>
              <w:ind w:firstLineChars="0" w:firstLine="0"/>
              <w:rPr>
                <w:rFonts w:eastAsiaTheme="minorEastAsia"/>
              </w:rPr>
            </w:pPr>
            <w:r>
              <w:rPr>
                <w:rFonts w:hint="eastAsia"/>
              </w:rPr>
              <w:t>0.7506</w:t>
            </w:r>
          </w:p>
        </w:tc>
        <w:tc>
          <w:tcPr>
            <w:tcW w:w="1481" w:type="dxa"/>
            <w:vAlign w:val="center"/>
          </w:tcPr>
          <w:p w14:paraId="5BB4CCE5" w14:textId="77777777" w:rsidR="00261A27" w:rsidRDefault="00DA158B">
            <w:pPr>
              <w:ind w:firstLineChars="0" w:firstLine="0"/>
              <w:rPr>
                <w:rFonts w:eastAsiaTheme="minorEastAsia"/>
              </w:rPr>
            </w:pPr>
            <w:r>
              <w:rPr>
                <w:rFonts w:hint="eastAsia"/>
              </w:rPr>
              <w:t>0.0110</w:t>
            </w:r>
          </w:p>
        </w:tc>
        <w:tc>
          <w:tcPr>
            <w:tcW w:w="1482" w:type="dxa"/>
            <w:vAlign w:val="center"/>
          </w:tcPr>
          <w:p w14:paraId="42255498" w14:textId="77777777" w:rsidR="00261A27" w:rsidRDefault="00261A27">
            <w:pPr>
              <w:ind w:firstLineChars="0" w:firstLine="0"/>
              <w:rPr>
                <w:rFonts w:eastAsiaTheme="minorEastAsia"/>
              </w:rPr>
            </w:pPr>
          </w:p>
        </w:tc>
        <w:tc>
          <w:tcPr>
            <w:tcW w:w="1482" w:type="dxa"/>
            <w:vAlign w:val="center"/>
          </w:tcPr>
          <w:p w14:paraId="2D2B182C" w14:textId="77777777" w:rsidR="00261A27" w:rsidRDefault="00261A27">
            <w:pPr>
              <w:ind w:firstLineChars="0" w:firstLine="0"/>
              <w:rPr>
                <w:rFonts w:eastAsiaTheme="minorEastAsia"/>
              </w:rPr>
            </w:pPr>
          </w:p>
        </w:tc>
        <w:tc>
          <w:tcPr>
            <w:tcW w:w="1880" w:type="dxa"/>
            <w:vAlign w:val="center"/>
          </w:tcPr>
          <w:p w14:paraId="694B185D" w14:textId="77777777" w:rsidR="00261A27" w:rsidRDefault="00261A27">
            <w:pPr>
              <w:ind w:firstLineChars="0" w:firstLine="0"/>
              <w:rPr>
                <w:rFonts w:eastAsiaTheme="minorEastAsia"/>
              </w:rPr>
            </w:pPr>
          </w:p>
        </w:tc>
      </w:tr>
      <w:tr w:rsidR="00261A27" w14:paraId="177647F4" w14:textId="77777777">
        <w:trPr>
          <w:jc w:val="center"/>
        </w:trPr>
        <w:tc>
          <w:tcPr>
            <w:tcW w:w="1481" w:type="dxa"/>
            <w:vAlign w:val="center"/>
          </w:tcPr>
          <w:p w14:paraId="750FCA04" w14:textId="77777777" w:rsidR="00261A27" w:rsidRDefault="00DA158B">
            <w:pPr>
              <w:ind w:firstLineChars="0" w:firstLine="0"/>
              <w:rPr>
                <w:rFonts w:eastAsiaTheme="minorEastAsia"/>
              </w:rPr>
            </w:pPr>
            <w:r>
              <w:rPr>
                <w:rFonts w:hint="eastAsia"/>
              </w:rPr>
              <w:t>Lack of Fit</w:t>
            </w:r>
          </w:p>
        </w:tc>
        <w:tc>
          <w:tcPr>
            <w:tcW w:w="1481" w:type="dxa"/>
            <w:vAlign w:val="center"/>
          </w:tcPr>
          <w:p w14:paraId="79C5E57A" w14:textId="77777777" w:rsidR="00261A27" w:rsidRDefault="00DA158B">
            <w:pPr>
              <w:ind w:firstLineChars="0" w:firstLine="0"/>
              <w:rPr>
                <w:rFonts w:eastAsiaTheme="minorEastAsia"/>
              </w:rPr>
            </w:pPr>
            <w:r>
              <w:rPr>
                <w:rFonts w:hint="eastAsia"/>
              </w:rPr>
              <w:t>67</w:t>
            </w:r>
          </w:p>
        </w:tc>
        <w:tc>
          <w:tcPr>
            <w:tcW w:w="1481" w:type="dxa"/>
            <w:vAlign w:val="center"/>
          </w:tcPr>
          <w:p w14:paraId="38015F99" w14:textId="77777777" w:rsidR="00261A27" w:rsidRDefault="00DA158B">
            <w:pPr>
              <w:ind w:firstLineChars="0" w:firstLine="0"/>
              <w:rPr>
                <w:rFonts w:eastAsiaTheme="minorEastAsia"/>
              </w:rPr>
            </w:pPr>
            <w:r>
              <w:rPr>
                <w:rFonts w:hint="eastAsia"/>
              </w:rPr>
              <w:t>0.7505</w:t>
            </w:r>
          </w:p>
        </w:tc>
        <w:tc>
          <w:tcPr>
            <w:tcW w:w="1481" w:type="dxa"/>
            <w:vAlign w:val="center"/>
          </w:tcPr>
          <w:p w14:paraId="27BD482D" w14:textId="77777777" w:rsidR="00261A27" w:rsidRDefault="00DA158B">
            <w:pPr>
              <w:ind w:firstLineChars="0" w:firstLine="0"/>
              <w:rPr>
                <w:rFonts w:eastAsiaTheme="minorEastAsia"/>
              </w:rPr>
            </w:pPr>
            <w:r>
              <w:rPr>
                <w:rFonts w:hint="eastAsia"/>
              </w:rPr>
              <w:t>0.0112</w:t>
            </w:r>
          </w:p>
        </w:tc>
        <w:tc>
          <w:tcPr>
            <w:tcW w:w="1482" w:type="dxa"/>
            <w:vAlign w:val="center"/>
          </w:tcPr>
          <w:p w14:paraId="2386A6CA" w14:textId="77777777" w:rsidR="00261A27" w:rsidRDefault="00DA158B">
            <w:pPr>
              <w:ind w:firstLineChars="0" w:firstLine="0"/>
              <w:rPr>
                <w:rFonts w:eastAsiaTheme="minorEastAsia"/>
              </w:rPr>
            </w:pPr>
            <w:r>
              <w:rPr>
                <w:rFonts w:hint="eastAsia"/>
              </w:rPr>
              <w:t>224.04</w:t>
            </w:r>
          </w:p>
        </w:tc>
        <w:tc>
          <w:tcPr>
            <w:tcW w:w="1482" w:type="dxa"/>
            <w:vAlign w:val="center"/>
          </w:tcPr>
          <w:p w14:paraId="7FB94EF2" w14:textId="77777777" w:rsidR="00261A27" w:rsidRDefault="00DA158B">
            <w:pPr>
              <w:ind w:firstLineChars="0" w:firstLine="0"/>
              <w:rPr>
                <w:rFonts w:eastAsiaTheme="minorEastAsia"/>
              </w:rPr>
            </w:pPr>
            <w:r>
              <w:rPr>
                <w:rFonts w:hint="eastAsia"/>
              </w:rPr>
              <w:t>0.0531</w:t>
            </w:r>
          </w:p>
        </w:tc>
        <w:tc>
          <w:tcPr>
            <w:tcW w:w="1880" w:type="dxa"/>
            <w:vAlign w:val="center"/>
          </w:tcPr>
          <w:p w14:paraId="0316A9A1" w14:textId="77777777" w:rsidR="00261A27" w:rsidRDefault="00DA158B">
            <w:pPr>
              <w:ind w:firstLineChars="0" w:firstLine="0"/>
              <w:rPr>
                <w:rFonts w:eastAsiaTheme="minorEastAsia"/>
              </w:rPr>
            </w:pPr>
            <w:r>
              <w:rPr>
                <w:rFonts w:hint="eastAsia"/>
              </w:rPr>
              <w:t>Not signification</w:t>
            </w:r>
          </w:p>
        </w:tc>
      </w:tr>
      <w:tr w:rsidR="00261A27" w14:paraId="48C9F6BF" w14:textId="77777777">
        <w:trPr>
          <w:jc w:val="center"/>
        </w:trPr>
        <w:tc>
          <w:tcPr>
            <w:tcW w:w="1481" w:type="dxa"/>
            <w:vAlign w:val="center"/>
          </w:tcPr>
          <w:p w14:paraId="2FB3138A" w14:textId="77777777" w:rsidR="00261A27" w:rsidRDefault="00DA158B">
            <w:pPr>
              <w:ind w:firstLineChars="0" w:firstLine="0"/>
              <w:rPr>
                <w:rFonts w:eastAsiaTheme="minorEastAsia"/>
              </w:rPr>
            </w:pPr>
            <w:r>
              <w:rPr>
                <w:rFonts w:hint="eastAsia"/>
              </w:rPr>
              <w:t>Pure Error</w:t>
            </w:r>
          </w:p>
        </w:tc>
        <w:tc>
          <w:tcPr>
            <w:tcW w:w="1481" w:type="dxa"/>
            <w:vAlign w:val="center"/>
          </w:tcPr>
          <w:p w14:paraId="040172F2" w14:textId="77777777" w:rsidR="00261A27" w:rsidRDefault="00DA158B">
            <w:pPr>
              <w:ind w:firstLineChars="0" w:firstLine="0"/>
              <w:rPr>
                <w:rFonts w:eastAsiaTheme="minorEastAsia"/>
              </w:rPr>
            </w:pPr>
            <w:r>
              <w:rPr>
                <w:rFonts w:hint="eastAsia"/>
              </w:rPr>
              <w:t>15</w:t>
            </w:r>
          </w:p>
        </w:tc>
        <w:tc>
          <w:tcPr>
            <w:tcW w:w="1481" w:type="dxa"/>
            <w:vAlign w:val="center"/>
          </w:tcPr>
          <w:p w14:paraId="46A37146" w14:textId="77777777" w:rsidR="00261A27" w:rsidRDefault="00DA158B">
            <w:pPr>
              <w:ind w:firstLineChars="0" w:firstLine="0"/>
              <w:rPr>
                <w:rFonts w:eastAsiaTheme="minorEastAsia"/>
              </w:rPr>
            </w:pPr>
            <w:r>
              <w:rPr>
                <w:rFonts w:hint="eastAsia"/>
              </w:rPr>
              <w:t>4.76</w:t>
            </w:r>
          </w:p>
        </w:tc>
        <w:tc>
          <w:tcPr>
            <w:tcW w:w="1481" w:type="dxa"/>
            <w:vAlign w:val="center"/>
          </w:tcPr>
          <w:p w14:paraId="073D6F96" w14:textId="77777777" w:rsidR="00261A27" w:rsidRDefault="00DA158B">
            <w:pPr>
              <w:ind w:firstLineChars="0" w:firstLine="0"/>
              <w:rPr>
                <w:rFonts w:eastAsiaTheme="minorEastAsia"/>
              </w:rPr>
            </w:pPr>
            <w:r>
              <w:rPr>
                <w:rFonts w:hint="eastAsia"/>
              </w:rPr>
              <w:t>0.3173</w:t>
            </w:r>
          </w:p>
        </w:tc>
        <w:tc>
          <w:tcPr>
            <w:tcW w:w="1482" w:type="dxa"/>
            <w:vAlign w:val="center"/>
          </w:tcPr>
          <w:p w14:paraId="5AEE8935" w14:textId="77777777" w:rsidR="00261A27" w:rsidRDefault="00DA158B">
            <w:pPr>
              <w:ind w:firstLineChars="0" w:firstLine="0"/>
              <w:rPr>
                <w:rFonts w:eastAsiaTheme="minorEastAsia"/>
              </w:rPr>
            </w:pPr>
            <w:r>
              <w:rPr>
                <w:rFonts w:hint="eastAsia"/>
              </w:rPr>
              <w:t>28.74</w:t>
            </w:r>
          </w:p>
        </w:tc>
        <w:tc>
          <w:tcPr>
            <w:tcW w:w="1482" w:type="dxa"/>
            <w:vAlign w:val="center"/>
          </w:tcPr>
          <w:p w14:paraId="0C12AD8B" w14:textId="77777777" w:rsidR="00261A27" w:rsidRDefault="00DA158B">
            <w:pPr>
              <w:ind w:firstLineChars="0" w:firstLine="0"/>
              <w:rPr>
                <w:rFonts w:eastAsiaTheme="minorEastAsia"/>
              </w:rPr>
            </w:pPr>
            <w:r>
              <w:rPr>
                <w:rFonts w:hint="eastAsia"/>
              </w:rPr>
              <w:t>&lt; 0.0001</w:t>
            </w:r>
          </w:p>
        </w:tc>
        <w:tc>
          <w:tcPr>
            <w:tcW w:w="1880" w:type="dxa"/>
            <w:vAlign w:val="center"/>
          </w:tcPr>
          <w:p w14:paraId="43986791" w14:textId="77777777" w:rsidR="00261A27" w:rsidRDefault="00DA158B">
            <w:pPr>
              <w:ind w:firstLineChars="0" w:firstLine="0"/>
              <w:rPr>
                <w:rFonts w:eastAsiaTheme="minorEastAsia"/>
              </w:rPr>
            </w:pPr>
            <w:r>
              <w:rPr>
                <w:rFonts w:hint="eastAsia"/>
              </w:rPr>
              <w:t>signification</w:t>
            </w:r>
          </w:p>
        </w:tc>
      </w:tr>
      <w:tr w:rsidR="00261A27" w14:paraId="59BBA776" w14:textId="77777777">
        <w:trPr>
          <w:jc w:val="center"/>
        </w:trPr>
        <w:tc>
          <w:tcPr>
            <w:tcW w:w="1481" w:type="dxa"/>
            <w:tcBorders>
              <w:bottom w:val="single" w:sz="4" w:space="0" w:color="auto"/>
            </w:tcBorders>
            <w:vAlign w:val="center"/>
          </w:tcPr>
          <w:p w14:paraId="070BEBC3" w14:textId="77777777" w:rsidR="00261A27" w:rsidRDefault="00DA158B">
            <w:pPr>
              <w:ind w:firstLineChars="0" w:firstLine="0"/>
              <w:rPr>
                <w:rFonts w:eastAsiaTheme="minorEastAsia"/>
              </w:rPr>
            </w:pPr>
            <w:r>
              <w:rPr>
                <w:rFonts w:hint="eastAsia"/>
              </w:rPr>
              <w:t>Cor Total</w:t>
            </w:r>
          </w:p>
        </w:tc>
        <w:tc>
          <w:tcPr>
            <w:tcW w:w="1481" w:type="dxa"/>
            <w:tcBorders>
              <w:bottom w:val="single" w:sz="4" w:space="0" w:color="auto"/>
            </w:tcBorders>
            <w:vAlign w:val="center"/>
          </w:tcPr>
          <w:p w14:paraId="6F603A4E" w14:textId="77777777" w:rsidR="00261A27" w:rsidRDefault="00DA158B">
            <w:pPr>
              <w:ind w:firstLineChars="0" w:firstLine="0"/>
              <w:rPr>
                <w:rFonts w:eastAsiaTheme="minorEastAsia"/>
              </w:rPr>
            </w:pPr>
            <w:r>
              <w:rPr>
                <w:rFonts w:hint="eastAsia"/>
              </w:rPr>
              <w:t>1</w:t>
            </w:r>
          </w:p>
        </w:tc>
        <w:tc>
          <w:tcPr>
            <w:tcW w:w="1481" w:type="dxa"/>
            <w:tcBorders>
              <w:bottom w:val="single" w:sz="4" w:space="0" w:color="auto"/>
            </w:tcBorders>
            <w:vAlign w:val="center"/>
          </w:tcPr>
          <w:p w14:paraId="59A9B174" w14:textId="77777777" w:rsidR="00261A27" w:rsidRDefault="00DA158B">
            <w:pPr>
              <w:ind w:firstLineChars="0" w:firstLine="0"/>
              <w:rPr>
                <w:rFonts w:eastAsiaTheme="minorEastAsia"/>
              </w:rPr>
            </w:pPr>
            <w:r>
              <w:t>0.2108</w:t>
            </w:r>
          </w:p>
        </w:tc>
        <w:tc>
          <w:tcPr>
            <w:tcW w:w="1481" w:type="dxa"/>
            <w:tcBorders>
              <w:bottom w:val="single" w:sz="4" w:space="0" w:color="auto"/>
            </w:tcBorders>
            <w:vAlign w:val="center"/>
          </w:tcPr>
          <w:p w14:paraId="5E09975D" w14:textId="77777777" w:rsidR="00261A27" w:rsidRDefault="00DA158B">
            <w:pPr>
              <w:ind w:firstLineChars="0" w:firstLine="0"/>
              <w:rPr>
                <w:rFonts w:eastAsiaTheme="minorEastAsia"/>
              </w:rPr>
            </w:pPr>
            <w:r>
              <w:t>0.2108</w:t>
            </w:r>
          </w:p>
        </w:tc>
        <w:tc>
          <w:tcPr>
            <w:tcW w:w="1482" w:type="dxa"/>
            <w:tcBorders>
              <w:bottom w:val="single" w:sz="4" w:space="0" w:color="auto"/>
            </w:tcBorders>
            <w:vAlign w:val="center"/>
          </w:tcPr>
          <w:p w14:paraId="3100BE07" w14:textId="77777777" w:rsidR="00261A27" w:rsidRDefault="00DA158B">
            <w:pPr>
              <w:ind w:firstLineChars="0" w:firstLine="0"/>
              <w:rPr>
                <w:rFonts w:eastAsiaTheme="minorEastAsia"/>
              </w:rPr>
            </w:pPr>
            <w:r>
              <w:rPr>
                <w:rFonts w:hint="eastAsia"/>
              </w:rPr>
              <w:t>19.10</w:t>
            </w:r>
          </w:p>
        </w:tc>
        <w:tc>
          <w:tcPr>
            <w:tcW w:w="1482" w:type="dxa"/>
            <w:tcBorders>
              <w:bottom w:val="single" w:sz="4" w:space="0" w:color="auto"/>
            </w:tcBorders>
            <w:vAlign w:val="center"/>
          </w:tcPr>
          <w:p w14:paraId="0486D3F6" w14:textId="77777777" w:rsidR="00261A27" w:rsidRDefault="00DA158B">
            <w:pPr>
              <w:ind w:firstLineChars="0" w:firstLine="0"/>
              <w:rPr>
                <w:rFonts w:eastAsiaTheme="minorEastAsia"/>
              </w:rPr>
            </w:pPr>
            <w:r>
              <w:rPr>
                <w:rFonts w:hint="eastAsia"/>
              </w:rPr>
              <w:t>&lt; 0.0001</w:t>
            </w:r>
          </w:p>
        </w:tc>
        <w:tc>
          <w:tcPr>
            <w:tcW w:w="1880" w:type="dxa"/>
            <w:tcBorders>
              <w:bottom w:val="single" w:sz="4" w:space="0" w:color="auto"/>
            </w:tcBorders>
            <w:vAlign w:val="center"/>
          </w:tcPr>
          <w:p w14:paraId="437E276F" w14:textId="77777777" w:rsidR="00261A27" w:rsidRDefault="00261A27">
            <w:pPr>
              <w:ind w:firstLineChars="0" w:firstLine="0"/>
              <w:rPr>
                <w:rFonts w:eastAsiaTheme="minorEastAsia"/>
              </w:rPr>
            </w:pPr>
          </w:p>
        </w:tc>
      </w:tr>
    </w:tbl>
    <w:p w14:paraId="0F14476A" w14:textId="77777777" w:rsidR="00261A27" w:rsidRDefault="00261A27">
      <w:pPr>
        <w:ind w:firstLine="480"/>
        <w:rPr>
          <w:rFonts w:eastAsiaTheme="minorEastAsia"/>
        </w:rPr>
      </w:pPr>
    </w:p>
    <w:p w14:paraId="1804766A" w14:textId="77777777" w:rsidR="00261A27" w:rsidRDefault="00DA158B">
      <w:pPr>
        <w:ind w:firstLine="480"/>
        <w:rPr>
          <w:rFonts w:eastAsiaTheme="minorEastAsia"/>
        </w:rPr>
      </w:pPr>
      <w:r>
        <w:t xml:space="preserve">The coefficients of determination for the relative density, summarized in </w:t>
      </w:r>
      <w:r>
        <w:rPr>
          <w:b/>
          <w:bCs/>
        </w:rPr>
        <w:fldChar w:fldCharType="begin"/>
      </w:r>
      <w:r>
        <w:instrText xml:space="preserve"> REF _Ref174990978 \h </w:instrText>
      </w:r>
      <w:r>
        <w:rPr>
          <w:b/>
          <w:bCs/>
        </w:rPr>
      </w:r>
      <w:r>
        <w:rPr>
          <w:b/>
          <w:bCs/>
        </w:rPr>
        <w:fldChar w:fldCharType="separate"/>
      </w:r>
      <w:r>
        <w:rPr>
          <w:b/>
          <w:bCs/>
        </w:rPr>
        <w:t>Table 5</w:t>
      </w:r>
      <w:r>
        <w:rPr>
          <w:b/>
          <w:bCs/>
        </w:rPr>
        <w:fldChar w:fldCharType="end"/>
      </w:r>
      <w:r>
        <w:t>, reveal that R</w:t>
      </w:r>
      <w:r>
        <w:rPr>
          <w:vertAlign w:val="superscript"/>
        </w:rPr>
        <w:t>2</w:t>
      </w:r>
      <w:r>
        <w:t xml:space="preserve"> is 86.38%, adjusted, R</w:t>
      </w:r>
      <w:proofErr w:type="gramStart"/>
      <w:r>
        <w:rPr>
          <w:vertAlign w:val="superscript"/>
        </w:rPr>
        <w:t>2</w:t>
      </w:r>
      <w:r>
        <w:t>( adj.</w:t>
      </w:r>
      <w:proofErr w:type="gramEnd"/>
      <w:r>
        <w:t>), is 83.37% and predicted, R</w:t>
      </w:r>
      <w:proofErr w:type="gramStart"/>
      <w:r>
        <w:rPr>
          <w:vertAlign w:val="superscript"/>
        </w:rPr>
        <w:t>2</w:t>
      </w:r>
      <w:r>
        <w:t>( pred.</w:t>
      </w:r>
      <w:proofErr w:type="gramEnd"/>
      <w:r>
        <w:t>) is 78.24%. The R</w:t>
      </w:r>
      <w:r>
        <w:rPr>
          <w:vertAlign w:val="superscript"/>
        </w:rPr>
        <w:t>2</w:t>
      </w:r>
      <w:r>
        <w:t xml:space="preserve"> value means that the regression model explains 86.38% of the variation in relative density. The predicted R</w:t>
      </w:r>
      <w:r>
        <w:rPr>
          <w:vertAlign w:val="superscript"/>
        </w:rPr>
        <w:t>2</w:t>
      </w:r>
      <w:r>
        <w:t xml:space="preserve"> determines how accurately the model predicts the relative density for new observations. The agreement between R</w:t>
      </w:r>
      <w:r>
        <w:rPr>
          <w:vertAlign w:val="superscript"/>
        </w:rPr>
        <w:t>2</w:t>
      </w:r>
      <w:r>
        <w:t>, adjusted R</w:t>
      </w:r>
      <w:r>
        <w:rPr>
          <w:vertAlign w:val="superscript"/>
        </w:rPr>
        <w:t>2</w:t>
      </w:r>
      <w:r>
        <w:t>, and predicted R</w:t>
      </w:r>
      <w:r>
        <w:rPr>
          <w:vertAlign w:val="superscript"/>
        </w:rPr>
        <w:t>2</w:t>
      </w:r>
      <w:r>
        <w:t xml:space="preserve"> demonstrates that the obtained model can effectively predict relative density.</w:t>
      </w:r>
      <w:r>
        <w:rPr>
          <w:rFonts w:eastAsiaTheme="minorEastAsia" w:hint="eastAsia"/>
        </w:rPr>
        <w:t xml:space="preserve"> As show in </w:t>
      </w:r>
      <w:r>
        <w:rPr>
          <w:rFonts w:eastAsiaTheme="minorEastAsia"/>
          <w:b/>
          <w:bCs/>
        </w:rPr>
        <w:fldChar w:fldCharType="begin"/>
      </w:r>
      <w:r>
        <w:rPr>
          <w:rFonts w:eastAsiaTheme="minorEastAsia"/>
        </w:rPr>
        <w:instrText xml:space="preserve"> </w:instrText>
      </w:r>
      <w:r>
        <w:rPr>
          <w:rFonts w:eastAsiaTheme="minorEastAsia" w:hint="eastAsia"/>
        </w:rPr>
        <w:instrText>REF _Ref174991028 \h</w:instrText>
      </w:r>
      <w:r>
        <w:rPr>
          <w:rFonts w:eastAsiaTheme="minorEastAsia"/>
        </w:rPr>
        <w:instrText xml:space="preserve"> </w:instrText>
      </w:r>
      <w:r>
        <w:rPr>
          <w:rFonts w:eastAsiaTheme="minorEastAsia"/>
          <w:b/>
          <w:bCs/>
        </w:rPr>
      </w:r>
      <w:r>
        <w:rPr>
          <w:rFonts w:eastAsiaTheme="minorEastAsia"/>
          <w:b/>
          <w:bCs/>
        </w:rPr>
        <w:fldChar w:fldCharType="separate"/>
      </w:r>
      <w:r>
        <w:rPr>
          <w:b/>
          <w:bCs/>
        </w:rPr>
        <w:t>Fig. 6</w:t>
      </w:r>
      <w:r>
        <w:rPr>
          <w:rFonts w:eastAsiaTheme="minorEastAsia"/>
          <w:b/>
          <w:bCs/>
        </w:rPr>
        <w:fldChar w:fldCharType="end"/>
      </w:r>
      <w:r>
        <w:rPr>
          <w:rFonts w:eastAsiaTheme="minorEastAsia" w:hint="eastAsia"/>
        </w:rPr>
        <w:t>, the data points are distributed closely along the diagonal line.</w:t>
      </w:r>
    </w:p>
    <w:p w14:paraId="7E3F903A" w14:textId="77777777" w:rsidR="00261A27" w:rsidRDefault="00261A27">
      <w:pPr>
        <w:pStyle w:val="MTDisplayEquation"/>
        <w:ind w:firstLineChars="0" w:firstLine="0"/>
        <w:jc w:val="center"/>
      </w:pPr>
    </w:p>
    <w:p w14:paraId="678D0B76" w14:textId="77777777" w:rsidR="00261A27" w:rsidRDefault="00261A27">
      <w:pPr>
        <w:ind w:firstLine="480"/>
        <w:rPr>
          <w:rFonts w:eastAsia="楷体"/>
        </w:rPr>
      </w:pPr>
    </w:p>
    <w:p w14:paraId="28FD9A97" w14:textId="77777777" w:rsidR="00261A27" w:rsidRDefault="00DA158B">
      <w:pPr>
        <w:keepNext/>
        <w:ind w:firstLineChars="0" w:firstLine="0"/>
        <w:jc w:val="center"/>
      </w:pPr>
      <w:r>
        <w:rPr>
          <w:rFonts w:eastAsiaTheme="minorEastAsia" w:hint="eastAsia"/>
          <w:noProof/>
          <w:lang w:bidi="en-US"/>
        </w:rPr>
        <w:lastRenderedPageBreak/>
        <w:drawing>
          <wp:inline distT="0" distB="0" distL="0" distR="0" wp14:anchorId="09024188" wp14:editId="3698B554">
            <wp:extent cx="3762375" cy="3049905"/>
            <wp:effectExtent l="0" t="0" r="0" b="0"/>
            <wp:docPr id="10"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散点图&#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2851" cy="3058991"/>
                    </a:xfrm>
                    <a:prstGeom prst="rect">
                      <a:avLst/>
                    </a:prstGeom>
                  </pic:spPr>
                </pic:pic>
              </a:graphicData>
            </a:graphic>
          </wp:inline>
        </w:drawing>
      </w:r>
    </w:p>
    <w:p w14:paraId="24205BD6" w14:textId="77777777" w:rsidR="00261A27" w:rsidRDefault="00DA158B">
      <w:pPr>
        <w:pStyle w:val="a4"/>
        <w:ind w:firstLine="482"/>
      </w:pPr>
      <w:bookmarkStart w:id="23" w:name="_Ref174991028"/>
      <w:r>
        <w:rPr>
          <w:b/>
          <w:bCs/>
        </w:rPr>
        <w:t xml:space="preserve">Fig. </w:t>
      </w:r>
      <w:r>
        <w:rPr>
          <w:b/>
          <w:bCs/>
        </w:rPr>
        <w:fldChar w:fldCharType="begin"/>
      </w:r>
      <w:r>
        <w:rPr>
          <w:b/>
          <w:bCs/>
        </w:rPr>
        <w:instrText xml:space="preserve"> SEQ Fig. \* ARABIC </w:instrText>
      </w:r>
      <w:r>
        <w:rPr>
          <w:b/>
          <w:bCs/>
        </w:rPr>
        <w:fldChar w:fldCharType="separate"/>
      </w:r>
      <w:r>
        <w:rPr>
          <w:b/>
          <w:bCs/>
        </w:rPr>
        <w:t>6</w:t>
      </w:r>
      <w:r>
        <w:rPr>
          <w:b/>
          <w:bCs/>
        </w:rPr>
        <w:fldChar w:fldCharType="end"/>
      </w:r>
      <w:bookmarkEnd w:id="23"/>
      <w:r>
        <w:rPr>
          <w:rFonts w:hint="eastAsia"/>
        </w:rPr>
        <w:t xml:space="preserve"> </w:t>
      </w:r>
      <w:r>
        <w:t>Prediction accuracy of the relative density model</w:t>
      </w:r>
    </w:p>
    <w:p w14:paraId="086FF770" w14:textId="77777777" w:rsidR="00261A27" w:rsidRDefault="00261A27">
      <w:pPr>
        <w:ind w:firstLine="480"/>
        <w:rPr>
          <w:rFonts w:eastAsiaTheme="minorEastAsia"/>
          <w:lang w:bidi="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592"/>
        <w:gridCol w:w="2593"/>
        <w:gridCol w:w="2593"/>
      </w:tblGrid>
      <w:tr w:rsidR="00261A27" w14:paraId="685DED74" w14:textId="77777777">
        <w:tc>
          <w:tcPr>
            <w:tcW w:w="10370" w:type="dxa"/>
            <w:gridSpan w:val="4"/>
            <w:vAlign w:val="center"/>
          </w:tcPr>
          <w:p w14:paraId="4A743D3B" w14:textId="77777777" w:rsidR="00261A27" w:rsidRDefault="00DA158B">
            <w:pPr>
              <w:pStyle w:val="a4"/>
              <w:keepNext/>
              <w:ind w:firstLineChars="0" w:firstLine="0"/>
              <w:jc w:val="both"/>
              <w:rPr>
                <w:b/>
                <w:bCs/>
              </w:rPr>
            </w:pPr>
            <w:bookmarkStart w:id="24" w:name="_Ref174990978"/>
            <w:r>
              <w:rPr>
                <w:b/>
                <w:bCs/>
              </w:rPr>
              <w:t xml:space="preserve">Table </w:t>
            </w:r>
            <w:r>
              <w:rPr>
                <w:b/>
                <w:bCs/>
              </w:rPr>
              <w:fldChar w:fldCharType="begin"/>
            </w:r>
            <w:r>
              <w:rPr>
                <w:b/>
                <w:bCs/>
              </w:rPr>
              <w:instrText xml:space="preserve"> SEQ Table \* ARABIC </w:instrText>
            </w:r>
            <w:r>
              <w:rPr>
                <w:b/>
                <w:bCs/>
              </w:rPr>
              <w:fldChar w:fldCharType="separate"/>
            </w:r>
            <w:r>
              <w:rPr>
                <w:b/>
                <w:bCs/>
              </w:rPr>
              <w:t>5</w:t>
            </w:r>
            <w:r>
              <w:rPr>
                <w:b/>
                <w:bCs/>
              </w:rPr>
              <w:fldChar w:fldCharType="end"/>
            </w:r>
            <w:bookmarkEnd w:id="24"/>
          </w:p>
        </w:tc>
      </w:tr>
      <w:tr w:rsidR="00261A27" w14:paraId="104E7FD9" w14:textId="77777777">
        <w:tc>
          <w:tcPr>
            <w:tcW w:w="10370" w:type="dxa"/>
            <w:gridSpan w:val="4"/>
            <w:tcBorders>
              <w:bottom w:val="single" w:sz="4" w:space="0" w:color="auto"/>
            </w:tcBorders>
            <w:vAlign w:val="center"/>
          </w:tcPr>
          <w:p w14:paraId="766B5FFE" w14:textId="77777777" w:rsidR="00261A27" w:rsidRDefault="00DA158B">
            <w:pPr>
              <w:ind w:firstLineChars="0" w:firstLine="0"/>
              <w:rPr>
                <w:rFonts w:eastAsiaTheme="minorEastAsia"/>
                <w:lang w:bidi="en-US"/>
              </w:rPr>
            </w:pPr>
            <w:r>
              <w:rPr>
                <w:rFonts w:eastAsiaTheme="minorEastAsia"/>
                <w:lang w:bidi="en-US"/>
              </w:rPr>
              <w:t>Model summary for relative density</w:t>
            </w:r>
          </w:p>
        </w:tc>
      </w:tr>
      <w:tr w:rsidR="00261A27" w14:paraId="4F4C72D5" w14:textId="77777777">
        <w:tc>
          <w:tcPr>
            <w:tcW w:w="2592" w:type="dxa"/>
            <w:tcBorders>
              <w:top w:val="single" w:sz="4" w:space="0" w:color="auto"/>
              <w:bottom w:val="single" w:sz="4" w:space="0" w:color="auto"/>
            </w:tcBorders>
            <w:vAlign w:val="center"/>
          </w:tcPr>
          <w:p w14:paraId="2E8B62F4" w14:textId="77777777" w:rsidR="00261A27" w:rsidRDefault="00DA158B">
            <w:pPr>
              <w:ind w:firstLineChars="0" w:firstLine="0"/>
              <w:rPr>
                <w:rFonts w:eastAsiaTheme="minorEastAsia"/>
                <w:lang w:bidi="en-US"/>
              </w:rPr>
            </w:pPr>
            <w:proofErr w:type="spellStart"/>
            <w:r>
              <w:t>Std.Dev</w:t>
            </w:r>
            <w:proofErr w:type="spellEnd"/>
          </w:p>
        </w:tc>
        <w:tc>
          <w:tcPr>
            <w:tcW w:w="2592" w:type="dxa"/>
            <w:tcBorders>
              <w:top w:val="single" w:sz="4" w:space="0" w:color="auto"/>
              <w:bottom w:val="single" w:sz="4" w:space="0" w:color="auto"/>
            </w:tcBorders>
            <w:vAlign w:val="center"/>
          </w:tcPr>
          <w:p w14:paraId="345FEA2E" w14:textId="77777777" w:rsidR="00261A27" w:rsidRDefault="00DA158B">
            <w:pPr>
              <w:ind w:firstLineChars="0" w:firstLine="0"/>
              <w:rPr>
                <w:rFonts w:eastAsiaTheme="minorEastAsia"/>
                <w:lang w:bidi="en-US"/>
              </w:rPr>
            </w:pPr>
            <w:r>
              <w:t>R</w:t>
            </w:r>
            <w:r>
              <w:rPr>
                <w:vertAlign w:val="superscript"/>
              </w:rPr>
              <w:t>2</w:t>
            </w:r>
          </w:p>
        </w:tc>
        <w:tc>
          <w:tcPr>
            <w:tcW w:w="2593" w:type="dxa"/>
            <w:tcBorders>
              <w:top w:val="single" w:sz="4" w:space="0" w:color="auto"/>
              <w:bottom w:val="single" w:sz="4" w:space="0" w:color="auto"/>
            </w:tcBorders>
            <w:vAlign w:val="center"/>
          </w:tcPr>
          <w:p w14:paraId="5EA7C1BF" w14:textId="77777777" w:rsidR="00261A27" w:rsidRDefault="00DA158B">
            <w:pPr>
              <w:ind w:firstLineChars="0" w:firstLine="0"/>
              <w:rPr>
                <w:rFonts w:eastAsiaTheme="minorEastAsia"/>
                <w:lang w:bidi="en-US"/>
              </w:rPr>
            </w:pPr>
            <w:r>
              <w:t>R</w:t>
            </w:r>
            <w:r>
              <w:rPr>
                <w:vertAlign w:val="superscript"/>
              </w:rPr>
              <w:t>2</w:t>
            </w:r>
            <w:r>
              <w:t>(adj.)</w:t>
            </w:r>
          </w:p>
        </w:tc>
        <w:tc>
          <w:tcPr>
            <w:tcW w:w="2593" w:type="dxa"/>
            <w:tcBorders>
              <w:top w:val="single" w:sz="4" w:space="0" w:color="auto"/>
              <w:bottom w:val="single" w:sz="4" w:space="0" w:color="auto"/>
            </w:tcBorders>
            <w:vAlign w:val="center"/>
          </w:tcPr>
          <w:p w14:paraId="64C0B0D3" w14:textId="77777777" w:rsidR="00261A27" w:rsidRDefault="00DA158B">
            <w:pPr>
              <w:ind w:firstLineChars="0" w:firstLine="0"/>
              <w:rPr>
                <w:rFonts w:eastAsiaTheme="minorEastAsia"/>
                <w:lang w:bidi="en-US"/>
              </w:rPr>
            </w:pPr>
            <w:r>
              <w:t>R</w:t>
            </w:r>
            <w:r>
              <w:rPr>
                <w:vertAlign w:val="superscript"/>
              </w:rPr>
              <w:t>2</w:t>
            </w:r>
            <w:r>
              <w:t>(pred.)</w:t>
            </w:r>
          </w:p>
        </w:tc>
      </w:tr>
      <w:tr w:rsidR="00261A27" w14:paraId="6E994ABD" w14:textId="77777777">
        <w:tc>
          <w:tcPr>
            <w:tcW w:w="2592" w:type="dxa"/>
            <w:tcBorders>
              <w:top w:val="single" w:sz="4" w:space="0" w:color="auto"/>
              <w:bottom w:val="single" w:sz="4" w:space="0" w:color="auto"/>
            </w:tcBorders>
            <w:vAlign w:val="center"/>
          </w:tcPr>
          <w:p w14:paraId="42DE2999" w14:textId="77777777" w:rsidR="00261A27" w:rsidRDefault="00DA158B">
            <w:pPr>
              <w:ind w:firstLineChars="0" w:firstLine="0"/>
              <w:rPr>
                <w:rFonts w:eastAsiaTheme="minorEastAsia"/>
                <w:lang w:bidi="en-US"/>
              </w:rPr>
            </w:pPr>
            <w:r>
              <w:rPr>
                <w:rFonts w:hint="eastAsia"/>
              </w:rPr>
              <w:t>0.1051</w:t>
            </w:r>
          </w:p>
        </w:tc>
        <w:tc>
          <w:tcPr>
            <w:tcW w:w="2592" w:type="dxa"/>
            <w:tcBorders>
              <w:top w:val="single" w:sz="4" w:space="0" w:color="auto"/>
              <w:bottom w:val="single" w:sz="4" w:space="0" w:color="auto"/>
            </w:tcBorders>
            <w:vAlign w:val="center"/>
          </w:tcPr>
          <w:p w14:paraId="5FEEB2B7" w14:textId="77777777" w:rsidR="00261A27" w:rsidRDefault="00DA158B">
            <w:pPr>
              <w:ind w:firstLineChars="0" w:firstLine="0"/>
              <w:rPr>
                <w:rFonts w:eastAsiaTheme="minorEastAsia"/>
                <w:lang w:bidi="en-US"/>
              </w:rPr>
            </w:pPr>
            <w:r>
              <w:rPr>
                <w:rFonts w:hint="eastAsia"/>
              </w:rPr>
              <w:t>86.38%</w:t>
            </w:r>
          </w:p>
        </w:tc>
        <w:tc>
          <w:tcPr>
            <w:tcW w:w="2593" w:type="dxa"/>
            <w:tcBorders>
              <w:top w:val="single" w:sz="4" w:space="0" w:color="auto"/>
              <w:bottom w:val="single" w:sz="4" w:space="0" w:color="auto"/>
            </w:tcBorders>
            <w:vAlign w:val="center"/>
          </w:tcPr>
          <w:p w14:paraId="634AF20A" w14:textId="77777777" w:rsidR="00261A27" w:rsidRDefault="00DA158B">
            <w:pPr>
              <w:ind w:firstLineChars="0" w:firstLine="0"/>
              <w:rPr>
                <w:rFonts w:eastAsiaTheme="minorEastAsia"/>
                <w:lang w:bidi="en-US"/>
              </w:rPr>
            </w:pPr>
            <w:r>
              <w:rPr>
                <w:rFonts w:hint="eastAsia"/>
              </w:rPr>
              <w:t>83.37%</w:t>
            </w:r>
          </w:p>
        </w:tc>
        <w:tc>
          <w:tcPr>
            <w:tcW w:w="2593" w:type="dxa"/>
            <w:tcBorders>
              <w:top w:val="single" w:sz="4" w:space="0" w:color="auto"/>
              <w:bottom w:val="single" w:sz="4" w:space="0" w:color="auto"/>
            </w:tcBorders>
            <w:vAlign w:val="center"/>
          </w:tcPr>
          <w:p w14:paraId="4D34687C" w14:textId="77777777" w:rsidR="00261A27" w:rsidRDefault="00DA158B">
            <w:pPr>
              <w:ind w:firstLineChars="0" w:firstLine="0"/>
              <w:rPr>
                <w:rFonts w:eastAsiaTheme="minorEastAsia"/>
                <w:lang w:bidi="en-US"/>
              </w:rPr>
            </w:pPr>
            <w:r>
              <w:rPr>
                <w:rFonts w:hint="eastAsia"/>
              </w:rPr>
              <w:t>78.24%</w:t>
            </w:r>
          </w:p>
        </w:tc>
      </w:tr>
    </w:tbl>
    <w:p w14:paraId="09D531DE" w14:textId="77777777" w:rsidR="00261A27" w:rsidRDefault="00261A27">
      <w:pPr>
        <w:ind w:firstLine="480"/>
        <w:rPr>
          <w:rFonts w:eastAsiaTheme="minorEastAsia"/>
          <w:lang w:bidi="en-US"/>
        </w:rPr>
      </w:pPr>
    </w:p>
    <w:p w14:paraId="52E6D934" w14:textId="77777777" w:rsidR="00261A27" w:rsidRDefault="00DA158B">
      <w:pPr>
        <w:pStyle w:val="2"/>
        <w:ind w:firstLine="482"/>
      </w:pPr>
      <w:r>
        <w:t>2.4 Density measurement</w:t>
      </w:r>
    </w:p>
    <w:p w14:paraId="7D278BA2" w14:textId="77777777" w:rsidR="00261A27" w:rsidRDefault="00DA158B">
      <w:pPr>
        <w:ind w:firstLine="480"/>
        <w:rPr>
          <w:rFonts w:eastAsiaTheme="minorEastAsia"/>
        </w:rPr>
      </w:pPr>
      <w:r>
        <w:rPr>
          <w:rFonts w:hint="eastAsia"/>
        </w:rPr>
        <w:t>T</w:t>
      </w:r>
      <w:r>
        <w:t xml:space="preserve">he most </w:t>
      </w:r>
      <w:proofErr w:type="spellStart"/>
      <w:r>
        <w:t>economic</w:t>
      </w:r>
      <w:proofErr w:type="spellEnd"/>
      <w:r>
        <w:t xml:space="preserve"> way to get information about the quality of a </w:t>
      </w:r>
      <w:r>
        <w:rPr>
          <w:rFonts w:eastAsiaTheme="minorEastAsia" w:hint="eastAsia"/>
        </w:rPr>
        <w:t>LPBF-</w:t>
      </w:r>
      <w:r>
        <w:t>ed sample is the measurement of relative density. T</w:t>
      </w:r>
      <w:r>
        <w:rPr>
          <w:rFonts w:hint="eastAsia"/>
        </w:rPr>
        <w:t>he</w:t>
      </w:r>
      <w:r>
        <w:t xml:space="preserve"> relative densities of as-built samples are measured using the Archimedes method. The sample density test process is shown in </w:t>
      </w:r>
      <w:r>
        <w:fldChar w:fldCharType="begin"/>
      </w:r>
      <w:r>
        <w:instrText xml:space="preserve"> REF _Ref174990838 \h </w:instrText>
      </w:r>
      <w:r>
        <w:fldChar w:fldCharType="separate"/>
      </w:r>
      <w:r>
        <w:rPr>
          <w:b/>
          <w:bCs/>
        </w:rPr>
        <w:t>Fig. 7</w:t>
      </w:r>
      <w:r>
        <w:fldChar w:fldCharType="end"/>
      </w:r>
      <w:r>
        <w:t xml:space="preserve">, the lower weighing pan is immersed in the medium (water) and the upper weighing pan is still in the air as shown in </w:t>
      </w:r>
      <w:r>
        <w:rPr>
          <w:b/>
          <w:bCs/>
        </w:rPr>
        <w:fldChar w:fldCharType="begin"/>
      </w:r>
      <w:r>
        <w:rPr>
          <w:b/>
          <w:bCs/>
        </w:rPr>
        <w:instrText xml:space="preserve"> REF _Ref174990838 \h  \* MERGEFORMAT </w:instrText>
      </w:r>
      <w:r>
        <w:rPr>
          <w:b/>
          <w:bCs/>
        </w:rPr>
      </w:r>
      <w:r>
        <w:rPr>
          <w:b/>
          <w:bCs/>
        </w:rPr>
        <w:fldChar w:fldCharType="separate"/>
      </w:r>
      <w:r>
        <w:rPr>
          <w:b/>
          <w:bCs/>
        </w:rPr>
        <w:t>Fig. 7</w:t>
      </w:r>
      <w:r>
        <w:rPr>
          <w:b/>
          <w:bCs/>
        </w:rPr>
        <w:fldChar w:fldCharType="end"/>
      </w:r>
      <w:r>
        <w:t xml:space="preserve">(b). The mass of the test sample in air is obtained by placing it on the upper weighing pan, as shown in </w:t>
      </w:r>
      <w:r>
        <w:fldChar w:fldCharType="begin"/>
      </w:r>
      <w:r>
        <w:instrText xml:space="preserve"> REF _Ref174990838 \h  \* MERGEFORMAT </w:instrText>
      </w:r>
      <w:r>
        <w:fldChar w:fldCharType="separate"/>
      </w:r>
      <w:r>
        <w:rPr>
          <w:b/>
          <w:bCs/>
        </w:rPr>
        <w:t>Fig. 7</w:t>
      </w:r>
      <w:r>
        <w:fldChar w:fldCharType="end"/>
      </w:r>
      <w:r>
        <w:t xml:space="preserve">(c). Then gently remove the sample and carefully place it on the lower weighing pan submerged in water to ensure that the sample is completely submerged in water and obtain its mass in water, as shown in </w:t>
      </w:r>
      <w:r>
        <w:fldChar w:fldCharType="begin"/>
      </w:r>
      <w:r>
        <w:instrText xml:space="preserve"> REF _Ref174990838 \h </w:instrText>
      </w:r>
      <w:r>
        <w:fldChar w:fldCharType="separate"/>
      </w:r>
      <w:r>
        <w:rPr>
          <w:b/>
          <w:bCs/>
        </w:rPr>
        <w:t>Fig. 7</w:t>
      </w:r>
      <w:r>
        <w:fldChar w:fldCharType="end"/>
      </w:r>
      <w:r>
        <w:t xml:space="preserve">(d). Each sample is measured three times repeatedly to ensure the reliability of results. According to </w:t>
      </w:r>
      <w:r>
        <w:rPr>
          <w:b/>
          <w:bCs/>
        </w:rPr>
        <w:t>Eq</w:t>
      </w:r>
      <w:r>
        <w:rPr>
          <w:rFonts w:eastAsiaTheme="minorEastAsia" w:hint="eastAsia"/>
          <w:b/>
          <w:bCs/>
        </w:rPr>
        <w:t>.</w:t>
      </w:r>
      <w:r>
        <w:rPr>
          <w:rFonts w:eastAsiaTheme="minorEastAsia"/>
          <w:b/>
          <w:bCs/>
          <w:iCs/>
        </w:rPr>
        <w:fldChar w:fldCharType="begin"/>
      </w:r>
      <w:r>
        <w:rPr>
          <w:rFonts w:eastAsiaTheme="minorEastAsia"/>
          <w:b/>
          <w:bCs/>
          <w:iCs/>
        </w:rPr>
        <w:instrText xml:space="preserve"> </w:instrText>
      </w:r>
      <w:r>
        <w:rPr>
          <w:rFonts w:eastAsiaTheme="minorEastAsia" w:hint="eastAsia"/>
          <w:b/>
          <w:bCs/>
          <w:iCs/>
        </w:rPr>
        <w:instrText>GOTOBUTTON ZEqnNum277900  \* MERGEFORMAT</w:instrText>
      </w:r>
      <w:r>
        <w:rPr>
          <w:rFonts w:eastAsiaTheme="minorEastAsia"/>
          <w:b/>
          <w:bCs/>
          <w:iCs/>
        </w:rPr>
        <w:instrText xml:space="preserve"> </w:instrText>
      </w:r>
      <w:r>
        <w:rPr>
          <w:rFonts w:eastAsiaTheme="minorEastAsia"/>
          <w:b/>
          <w:bCs/>
          <w:iCs/>
        </w:rPr>
        <w:fldChar w:fldCharType="begin"/>
      </w:r>
      <w:r>
        <w:rPr>
          <w:rFonts w:eastAsiaTheme="minorEastAsia"/>
          <w:b/>
          <w:bCs/>
          <w:iCs/>
        </w:rPr>
        <w:instrText xml:space="preserve"> REF ZEqnNum277900 \* Charformat \! \* MERGEFORMAT </w:instrText>
      </w:r>
      <w:r>
        <w:rPr>
          <w:rFonts w:eastAsiaTheme="minorEastAsia"/>
          <w:b/>
          <w:bCs/>
          <w:iCs/>
        </w:rPr>
        <w:fldChar w:fldCharType="separate"/>
      </w:r>
      <w:r>
        <w:rPr>
          <w:rFonts w:eastAsiaTheme="minorEastAsia"/>
          <w:b/>
          <w:bCs/>
          <w:iCs/>
        </w:rPr>
        <w:instrText>(3)</w:instrText>
      </w:r>
      <w:r>
        <w:rPr>
          <w:rFonts w:eastAsiaTheme="minorEastAsia"/>
          <w:b/>
          <w:bCs/>
          <w:iCs/>
        </w:rPr>
        <w:fldChar w:fldCharType="end"/>
      </w:r>
      <w:r>
        <w:rPr>
          <w:rFonts w:eastAsiaTheme="minorEastAsia"/>
          <w:b/>
          <w:bCs/>
          <w:iCs/>
        </w:rPr>
        <w:fldChar w:fldCharType="end"/>
      </w:r>
      <w:r>
        <w:rPr>
          <w:rFonts w:eastAsiaTheme="minorEastAsia"/>
          <w:b/>
          <w:bCs/>
          <w:iCs/>
        </w:rPr>
        <w:fldChar w:fldCharType="begin"/>
      </w:r>
      <w:r>
        <w:rPr>
          <w:rFonts w:eastAsiaTheme="minorEastAsia"/>
          <w:b/>
          <w:bCs/>
          <w:iCs/>
        </w:rPr>
        <w:instrText xml:space="preserve"> </w:instrText>
      </w:r>
      <w:r>
        <w:rPr>
          <w:rFonts w:eastAsiaTheme="minorEastAsia" w:hint="eastAsia"/>
          <w:b/>
          <w:bCs/>
          <w:iCs/>
        </w:rPr>
        <w:instrText>GOTOBUTTON ZEqnNum319994  \* MERGEFORMAT</w:instrText>
      </w:r>
      <w:r>
        <w:rPr>
          <w:rFonts w:eastAsiaTheme="minorEastAsia"/>
          <w:b/>
          <w:bCs/>
          <w:iCs/>
        </w:rPr>
        <w:instrText xml:space="preserve"> </w:instrText>
      </w:r>
      <w:r>
        <w:rPr>
          <w:rFonts w:eastAsiaTheme="minorEastAsia"/>
          <w:b/>
          <w:bCs/>
          <w:iCs/>
        </w:rPr>
        <w:fldChar w:fldCharType="begin"/>
      </w:r>
      <w:r>
        <w:rPr>
          <w:rFonts w:eastAsiaTheme="minorEastAsia"/>
          <w:b/>
          <w:bCs/>
          <w:iCs/>
        </w:rPr>
        <w:instrText xml:space="preserve"> REF ZEqnNum319994 \* Charformat \! \* MERGEFORMAT </w:instrText>
      </w:r>
      <w:r>
        <w:rPr>
          <w:rFonts w:eastAsiaTheme="minorEastAsia"/>
          <w:b/>
          <w:bCs/>
          <w:iCs/>
        </w:rPr>
        <w:fldChar w:fldCharType="separate"/>
      </w:r>
      <w:r>
        <w:rPr>
          <w:rFonts w:eastAsiaTheme="minorEastAsia"/>
          <w:b/>
          <w:bCs/>
          <w:iCs/>
        </w:rPr>
        <w:instrText>(4)</w:instrText>
      </w:r>
      <w:r>
        <w:rPr>
          <w:rFonts w:eastAsiaTheme="minorEastAsia"/>
          <w:b/>
          <w:bCs/>
          <w:iCs/>
        </w:rPr>
        <w:fldChar w:fldCharType="end"/>
      </w:r>
      <w:r>
        <w:rPr>
          <w:rFonts w:eastAsiaTheme="minorEastAsia"/>
          <w:b/>
          <w:bCs/>
          <w:iCs/>
        </w:rPr>
        <w:fldChar w:fldCharType="end"/>
      </w:r>
      <w:r>
        <w:rPr>
          <w:rFonts w:hint="eastAsia"/>
        </w:rPr>
        <w:t xml:space="preserve">, </w:t>
      </w:r>
      <w:r>
        <w:t>the relative densities of each part can be calculated.</w:t>
      </w:r>
    </w:p>
    <w:p w14:paraId="7124CDB2" w14:textId="77777777" w:rsidR="00261A27" w:rsidRDefault="00DA158B">
      <w:pPr>
        <w:pStyle w:val="MTDisplayEquation"/>
        <w:tabs>
          <w:tab w:val="clear" w:pos="4160"/>
          <w:tab w:val="clear" w:pos="8300"/>
          <w:tab w:val="center" w:pos="5190"/>
          <w:tab w:val="right" w:pos="10380"/>
        </w:tabs>
        <w:ind w:firstLineChars="0" w:firstLine="0"/>
        <w:rPr>
          <w:rFonts w:eastAsiaTheme="minorEastAsia"/>
        </w:rPr>
      </w:pPr>
      <w:r>
        <w:rPr>
          <w:rFonts w:eastAsiaTheme="minorEastAsia"/>
        </w:rPr>
        <w:tab/>
      </w:r>
      <w:r>
        <w:rPr>
          <w:rFonts w:eastAsiaTheme="minorEastAsia"/>
          <w:position w:val="-24"/>
        </w:rPr>
        <w:object w:dxaOrig="2925" w:dyaOrig="630" w14:anchorId="61FDAD8B">
          <v:shape id="_x0000_i1027" type="#_x0000_t75" style="width:2in;height:30.75pt" o:ole="">
            <v:imagedata r:id="rId22" o:title=""/>
          </v:shape>
          <o:OLEObject Type="Embed" ProgID="Equation.DSMT4" ShapeID="_x0000_i1027" DrawAspect="Content" ObjectID="_1828201445" r:id="rId23"/>
        </w:object>
      </w:r>
      <w:r>
        <w:rPr>
          <w:rFonts w:eastAsiaTheme="minorEastAsia"/>
        </w:rPr>
        <w:tab/>
      </w:r>
      <w:r>
        <w:rPr>
          <w:rFonts w:eastAsiaTheme="minorEastAsia"/>
        </w:rPr>
        <w:fldChar w:fldCharType="begin"/>
      </w:r>
      <w:r>
        <w:rPr>
          <w:rFonts w:eastAsiaTheme="minorEastAsia"/>
        </w:rPr>
        <w:instrText xml:space="preserve"> MACROBUTTON MTPlaceRef \* MERGEFORMAT </w:instrText>
      </w:r>
      <w:r>
        <w:rPr>
          <w:rFonts w:eastAsiaTheme="minorEastAsia"/>
        </w:rPr>
        <w:fldChar w:fldCharType="begin"/>
      </w:r>
      <w:r>
        <w:rPr>
          <w:rFonts w:eastAsiaTheme="minorEastAsia"/>
        </w:rPr>
        <w:instrText xml:space="preserve"> SEQ MTEqn \h \* MERGEFORMAT </w:instrText>
      </w:r>
      <w:r>
        <w:rPr>
          <w:rFonts w:eastAsiaTheme="minorEastAsia"/>
        </w:rPr>
        <w:fldChar w:fldCharType="end"/>
      </w:r>
      <w:bookmarkStart w:id="25" w:name="ZEqnNum277900"/>
      <w:r>
        <w:rPr>
          <w:rFonts w:eastAsiaTheme="minorEastAsia"/>
        </w:rPr>
        <w:instrText>(</w:instrText>
      </w:r>
      <w:r>
        <w:rPr>
          <w:rFonts w:eastAsiaTheme="minorEastAsia"/>
        </w:rPr>
        <w:fldChar w:fldCharType="begin"/>
      </w:r>
      <w:r>
        <w:rPr>
          <w:rFonts w:eastAsiaTheme="minorEastAsia"/>
        </w:rPr>
        <w:instrText xml:space="preserve"> SEQ MTEqn \c \* Arabic \* MERGEFORMAT </w:instrText>
      </w:r>
      <w:r>
        <w:rPr>
          <w:rFonts w:eastAsiaTheme="minorEastAsia"/>
        </w:rPr>
        <w:fldChar w:fldCharType="separate"/>
      </w:r>
      <w:r>
        <w:rPr>
          <w:rFonts w:eastAsiaTheme="minorEastAsia"/>
        </w:rPr>
        <w:instrText>3</w:instrText>
      </w:r>
      <w:r>
        <w:rPr>
          <w:rFonts w:eastAsiaTheme="minorEastAsia"/>
        </w:rPr>
        <w:fldChar w:fldCharType="end"/>
      </w:r>
      <w:r>
        <w:rPr>
          <w:rFonts w:eastAsiaTheme="minorEastAsia"/>
        </w:rPr>
        <w:instrText>)</w:instrText>
      </w:r>
      <w:bookmarkEnd w:id="25"/>
      <w:r>
        <w:rPr>
          <w:rFonts w:eastAsiaTheme="minorEastAsia"/>
        </w:rPr>
        <w:fldChar w:fldCharType="end"/>
      </w:r>
    </w:p>
    <w:p w14:paraId="2BF40BA5" w14:textId="77777777" w:rsidR="00261A27" w:rsidRDefault="00DA158B">
      <w:pPr>
        <w:pStyle w:val="MTDisplayEquation"/>
        <w:tabs>
          <w:tab w:val="clear" w:pos="4160"/>
          <w:tab w:val="clear" w:pos="8300"/>
          <w:tab w:val="center" w:pos="5190"/>
          <w:tab w:val="right" w:pos="10380"/>
        </w:tabs>
        <w:ind w:firstLineChars="0" w:firstLine="0"/>
        <w:rPr>
          <w:rFonts w:eastAsiaTheme="minorEastAsia"/>
        </w:rPr>
      </w:pPr>
      <w:r>
        <w:rPr>
          <w:rFonts w:eastAsiaTheme="minorEastAsia"/>
        </w:rPr>
        <w:tab/>
      </w:r>
      <w:r>
        <w:rPr>
          <w:rFonts w:eastAsiaTheme="minorEastAsia"/>
          <w:position w:val="-30"/>
        </w:rPr>
        <w:object w:dxaOrig="1620" w:dyaOrig="690" w14:anchorId="5BF79844">
          <v:shape id="_x0000_i1028" type="#_x0000_t75" style="width:79.5pt;height:34.5pt" o:ole="">
            <v:imagedata r:id="rId24" o:title=""/>
          </v:shape>
          <o:OLEObject Type="Embed" ProgID="Equation.DSMT4" ShapeID="_x0000_i1028" DrawAspect="Content" ObjectID="_1828201446" r:id="rId25"/>
        </w:object>
      </w:r>
      <w:r>
        <w:rPr>
          <w:rFonts w:eastAsiaTheme="minorEastAsia"/>
        </w:rPr>
        <w:tab/>
      </w:r>
      <w:r>
        <w:rPr>
          <w:rFonts w:eastAsiaTheme="minorEastAsia"/>
        </w:rPr>
        <w:fldChar w:fldCharType="begin"/>
      </w:r>
      <w:r>
        <w:rPr>
          <w:rFonts w:eastAsiaTheme="minorEastAsia"/>
        </w:rPr>
        <w:instrText xml:space="preserve"> MACROBUTTON MTPlaceRef \* MERGEFORMAT </w:instrText>
      </w:r>
      <w:r>
        <w:rPr>
          <w:rFonts w:eastAsiaTheme="minorEastAsia"/>
        </w:rPr>
        <w:fldChar w:fldCharType="begin"/>
      </w:r>
      <w:r>
        <w:rPr>
          <w:rFonts w:eastAsiaTheme="minorEastAsia"/>
        </w:rPr>
        <w:instrText xml:space="preserve"> SEQ MTEqn \h \* MERGEFORMAT </w:instrText>
      </w:r>
      <w:r>
        <w:rPr>
          <w:rFonts w:eastAsiaTheme="minorEastAsia"/>
        </w:rPr>
        <w:fldChar w:fldCharType="end"/>
      </w:r>
      <w:bookmarkStart w:id="26" w:name="ZEqnNum319994"/>
      <w:r>
        <w:rPr>
          <w:rFonts w:eastAsiaTheme="minorEastAsia"/>
        </w:rPr>
        <w:instrText>(</w:instrText>
      </w:r>
      <w:r>
        <w:rPr>
          <w:rFonts w:eastAsiaTheme="minorEastAsia"/>
        </w:rPr>
        <w:fldChar w:fldCharType="begin"/>
      </w:r>
      <w:r>
        <w:rPr>
          <w:rFonts w:eastAsiaTheme="minorEastAsia"/>
        </w:rPr>
        <w:instrText xml:space="preserve"> SEQ MTEqn \c \* Arabic \* MERGEFORMAT </w:instrText>
      </w:r>
      <w:r>
        <w:rPr>
          <w:rFonts w:eastAsiaTheme="minorEastAsia"/>
        </w:rPr>
        <w:fldChar w:fldCharType="separate"/>
      </w:r>
      <w:r>
        <w:rPr>
          <w:rFonts w:eastAsiaTheme="minorEastAsia"/>
        </w:rPr>
        <w:instrText>4</w:instrText>
      </w:r>
      <w:r>
        <w:rPr>
          <w:rFonts w:eastAsiaTheme="minorEastAsia"/>
        </w:rPr>
        <w:fldChar w:fldCharType="end"/>
      </w:r>
      <w:r>
        <w:rPr>
          <w:rFonts w:eastAsiaTheme="minorEastAsia"/>
        </w:rPr>
        <w:instrText>)</w:instrText>
      </w:r>
      <w:bookmarkEnd w:id="26"/>
      <w:r>
        <w:rPr>
          <w:rFonts w:eastAsiaTheme="minorEastAsia"/>
        </w:rPr>
        <w:fldChar w:fldCharType="end"/>
      </w:r>
    </w:p>
    <w:p w14:paraId="4C6F74A9" w14:textId="77777777" w:rsidR="00261A27" w:rsidRDefault="00DA158B">
      <w:pPr>
        <w:ind w:firstLine="480"/>
        <w:rPr>
          <w:rFonts w:eastAsiaTheme="minorEastAsia"/>
        </w:rPr>
      </w:pPr>
      <w:r>
        <w:t xml:space="preserve">Where </w:t>
      </w:r>
      <w:r>
        <w:rPr>
          <w:i/>
          <w:iCs/>
        </w:rPr>
        <w:sym w:font="Symbol" w:char="F072"/>
      </w:r>
      <w:r>
        <w:t xml:space="preserve"> is the measure density, g/cm</w:t>
      </w:r>
      <w:r>
        <w:rPr>
          <w:vertAlign w:val="superscript"/>
        </w:rPr>
        <w:t>3</w:t>
      </w:r>
      <w:r>
        <w:t xml:space="preserve">; </w:t>
      </w:r>
      <w:proofErr w:type="spellStart"/>
      <w:r>
        <w:rPr>
          <w:rFonts w:hint="eastAsia"/>
          <w:i/>
          <w:iCs/>
        </w:rPr>
        <w:t>m</w:t>
      </w:r>
      <w:r>
        <w:rPr>
          <w:i/>
          <w:iCs/>
          <w:vertAlign w:val="subscript"/>
        </w:rPr>
        <w:t>air</w:t>
      </w:r>
      <w:proofErr w:type="spellEnd"/>
      <w:r>
        <w:t xml:space="preserve"> represents the mass of sample in air, g; </w:t>
      </w:r>
      <w:proofErr w:type="spellStart"/>
      <w:r>
        <w:rPr>
          <w:i/>
          <w:iCs/>
        </w:rPr>
        <w:t>m</w:t>
      </w:r>
      <w:r>
        <w:rPr>
          <w:i/>
          <w:iCs/>
          <w:vertAlign w:val="subscript"/>
        </w:rPr>
        <w:t>water</w:t>
      </w:r>
      <w:proofErr w:type="spellEnd"/>
      <w:r>
        <w:t xml:space="preserve"> is the mass of sample when suspended in water, g; </w:t>
      </w:r>
      <w:r>
        <w:rPr>
          <w:i/>
          <w:iCs/>
        </w:rPr>
        <w:sym w:font="Symbol" w:char="F072"/>
      </w:r>
      <w:r>
        <w:rPr>
          <w:i/>
          <w:iCs/>
          <w:vertAlign w:val="subscript"/>
        </w:rPr>
        <w:t>water</w:t>
      </w:r>
      <w:r>
        <w:t xml:space="preserve"> is the density of water, 0.997 g/cm</w:t>
      </w:r>
      <w:r>
        <w:rPr>
          <w:vertAlign w:val="superscript"/>
        </w:rPr>
        <w:t>3</w:t>
      </w:r>
      <w:r>
        <w:t xml:space="preserve">; </w:t>
      </w:r>
      <w:r>
        <w:rPr>
          <w:i/>
          <w:iCs/>
        </w:rPr>
        <w:sym w:font="Symbol" w:char="F072"/>
      </w:r>
      <w:r>
        <w:rPr>
          <w:i/>
          <w:iCs/>
          <w:vertAlign w:val="subscript"/>
        </w:rPr>
        <w:t>0</w:t>
      </w:r>
      <w:r>
        <w:t xml:space="preserve"> is the nominal density of </w:t>
      </w:r>
      <w:r>
        <w:lastRenderedPageBreak/>
        <w:t>SS</w:t>
      </w:r>
      <w:r>
        <w:rPr>
          <w:rFonts w:hint="eastAsia"/>
        </w:rPr>
        <w:t>-</w:t>
      </w:r>
      <w:r>
        <w:t>CX (7.70 g/cm</w:t>
      </w:r>
      <w:r>
        <w:rPr>
          <w:vertAlign w:val="superscript"/>
        </w:rPr>
        <w:t>3</w:t>
      </w:r>
      <w:r>
        <w:t xml:space="preserve">). The averaged RD measurement of three times for each setting is presented in </w:t>
      </w:r>
      <w:r>
        <w:fldChar w:fldCharType="begin"/>
      </w:r>
      <w:r>
        <w:instrText xml:space="preserve"> REF _Ref174925175 \h </w:instrText>
      </w:r>
      <w:r>
        <w:fldChar w:fldCharType="separate"/>
      </w:r>
      <w:r>
        <w:rPr>
          <w:b/>
          <w:bCs/>
        </w:rPr>
        <w:t>Table A 1</w:t>
      </w:r>
      <w:r>
        <w:fldChar w:fldCharType="end"/>
      </w:r>
      <w:r>
        <w:t>.</w:t>
      </w:r>
    </w:p>
    <w:p w14:paraId="6ADB4851" w14:textId="77777777" w:rsidR="00261A27" w:rsidRDefault="00DA158B">
      <w:pPr>
        <w:keepNext/>
        <w:ind w:firstLineChars="0" w:firstLine="0"/>
        <w:jc w:val="center"/>
      </w:pPr>
      <w:r>
        <w:rPr>
          <w:rFonts w:eastAsiaTheme="minorEastAsia"/>
          <w:noProof/>
          <w:lang w:bidi="en-US"/>
        </w:rPr>
        <w:drawing>
          <wp:inline distT="0" distB="0" distL="0" distR="0" wp14:anchorId="7F1DAE57" wp14:editId="30B6292E">
            <wp:extent cx="5686425" cy="1950085"/>
            <wp:effectExtent l="0" t="0" r="0" b="0"/>
            <wp:docPr id="3" name="图片 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工程绘图&#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2032" cy="1955611"/>
                    </a:xfrm>
                    <a:prstGeom prst="rect">
                      <a:avLst/>
                    </a:prstGeom>
                  </pic:spPr>
                </pic:pic>
              </a:graphicData>
            </a:graphic>
          </wp:inline>
        </w:drawing>
      </w:r>
    </w:p>
    <w:p w14:paraId="79722BDB" w14:textId="77777777" w:rsidR="00261A27" w:rsidRDefault="00DA158B">
      <w:pPr>
        <w:pStyle w:val="a4"/>
        <w:ind w:firstLine="482"/>
      </w:pPr>
      <w:bookmarkStart w:id="27" w:name="_Ref174990838"/>
      <w:r>
        <w:rPr>
          <w:b/>
          <w:bCs/>
        </w:rPr>
        <w:t xml:space="preserve">Fig. </w:t>
      </w:r>
      <w:r>
        <w:rPr>
          <w:b/>
          <w:bCs/>
        </w:rPr>
        <w:fldChar w:fldCharType="begin"/>
      </w:r>
      <w:r>
        <w:rPr>
          <w:b/>
          <w:bCs/>
        </w:rPr>
        <w:instrText xml:space="preserve"> SEQ Fig. \* ARABIC </w:instrText>
      </w:r>
      <w:r>
        <w:rPr>
          <w:b/>
          <w:bCs/>
        </w:rPr>
        <w:fldChar w:fldCharType="separate"/>
      </w:r>
      <w:r>
        <w:rPr>
          <w:b/>
          <w:bCs/>
        </w:rPr>
        <w:t>7</w:t>
      </w:r>
      <w:r>
        <w:rPr>
          <w:b/>
          <w:bCs/>
        </w:rPr>
        <w:fldChar w:fldCharType="end"/>
      </w:r>
      <w:bookmarkEnd w:id="27"/>
      <w:r>
        <w:rPr>
          <w:rFonts w:hint="eastAsia"/>
        </w:rPr>
        <w:t xml:space="preserve"> </w:t>
      </w:r>
      <w:r>
        <w:t>Schematic of Archimedes method</w:t>
      </w:r>
      <w:r>
        <w:rPr>
          <w:rFonts w:hint="eastAsia"/>
        </w:rPr>
        <w:t>: (a) ZMD-2 electronic densitometer; (b-d) Sample density test diagram</w:t>
      </w:r>
    </w:p>
    <w:p w14:paraId="2C096812" w14:textId="77777777" w:rsidR="00DA3FEA" w:rsidRPr="00DA3FEA" w:rsidRDefault="00DA3FEA" w:rsidP="00DA3FEA">
      <w:pPr>
        <w:ind w:firstLine="480"/>
        <w:rPr>
          <w:rFonts w:eastAsiaTheme="minorEastAsia"/>
          <w:lang w:bidi="en-US"/>
        </w:rPr>
      </w:pPr>
    </w:p>
    <w:p w14:paraId="7FEA4996" w14:textId="77777777" w:rsidR="00991A35" w:rsidRPr="00991A35" w:rsidRDefault="002A6F30" w:rsidP="00991A35">
      <w:pPr>
        <w:pStyle w:val="ae"/>
        <w:numPr>
          <w:ilvl w:val="0"/>
          <w:numId w:val="2"/>
        </w:numPr>
        <w:spacing w:before="240" w:after="240" w:line="240" w:lineRule="exact"/>
        <w:ind w:left="410" w:hangingChars="170" w:hanging="410"/>
        <w:outlineLvl w:val="0"/>
        <w:rPr>
          <w:rFonts w:cs="Times New Roman"/>
          <w:b/>
          <w:highlight w:val="yellow"/>
        </w:rPr>
      </w:pPr>
      <w:r w:rsidRPr="00C56784">
        <w:rPr>
          <w:rFonts w:cs="Times New Roman"/>
          <w:b/>
          <w:highlight w:val="yellow"/>
        </w:rPr>
        <w:t xml:space="preserve">Multi-objective optimization based on </w:t>
      </w:r>
      <w:bookmarkStart w:id="28" w:name="_Hlk203079760"/>
      <w:r w:rsidRPr="00C56784">
        <w:rPr>
          <w:rFonts w:cs="Times New Roman"/>
          <w:b/>
          <w:highlight w:val="yellow"/>
        </w:rPr>
        <w:t>AUGMECON-R</w:t>
      </w:r>
      <w:bookmarkEnd w:id="28"/>
    </w:p>
    <w:p w14:paraId="5A15F188" w14:textId="77777777" w:rsidR="00C56784" w:rsidRDefault="00C56784" w:rsidP="00C56784">
      <w:pPr>
        <w:pStyle w:val="2"/>
        <w:ind w:firstLine="482"/>
        <w:rPr>
          <w:rFonts w:eastAsiaTheme="minorEastAsia"/>
        </w:rPr>
      </w:pPr>
      <w:r>
        <w:rPr>
          <w:rFonts w:eastAsiaTheme="minorEastAsia" w:hint="eastAsia"/>
        </w:rPr>
        <w:t>3</w:t>
      </w:r>
      <w:r>
        <w:t>.</w:t>
      </w:r>
      <w:r>
        <w:rPr>
          <w:rFonts w:eastAsiaTheme="minorEastAsia" w:hint="eastAsia"/>
        </w:rPr>
        <w:t>1</w:t>
      </w:r>
      <w:r>
        <w:t xml:space="preserve"> </w:t>
      </w:r>
      <w:r w:rsidRPr="00C56784">
        <w:t>AUGMECON-R</w:t>
      </w:r>
    </w:p>
    <w:p w14:paraId="16DFD9EE" w14:textId="77777777" w:rsidR="00963439" w:rsidRDefault="00963439" w:rsidP="00963439">
      <w:pPr>
        <w:ind w:firstLine="480"/>
        <w:rPr>
          <w:ins w:id="29" w:author="3605188700@qq.com" w:date="2025-12-13T12:11:00Z" w16du:dateUtc="2025-12-13T17:11:00Z"/>
          <w:rFonts w:eastAsiaTheme="minorEastAsia"/>
        </w:rPr>
      </w:pPr>
      <w:r w:rsidRPr="00C56784">
        <w:t>AUGMECON-R</w:t>
      </w:r>
      <w:r>
        <w:rPr>
          <w:rFonts w:eastAsiaTheme="minorEastAsia" w:hint="eastAsia"/>
        </w:rPr>
        <w:t>, a</w:t>
      </w:r>
      <w:r w:rsidRPr="00963439">
        <w:t xml:space="preserve"> </w:t>
      </w:r>
      <w:r>
        <w:rPr>
          <w:rFonts w:eastAsiaTheme="minorEastAsia" w:hint="eastAsia"/>
        </w:rPr>
        <w:t xml:space="preserve">robust </w:t>
      </w:r>
      <w:r w:rsidRPr="00963439">
        <w:rPr>
          <w:rFonts w:eastAsiaTheme="minorEastAsia"/>
        </w:rPr>
        <w:t>variant of the augmented ε-constraint algorithm</w:t>
      </w:r>
      <w:r>
        <w:rPr>
          <w:rFonts w:eastAsiaTheme="minorEastAsia" w:hint="eastAsia"/>
        </w:rPr>
        <w:t>,</w:t>
      </w:r>
      <w:r w:rsidR="00D4191A">
        <w:rPr>
          <w:rFonts w:eastAsiaTheme="minorEastAsia" w:hint="eastAsia"/>
        </w:rPr>
        <w:t xml:space="preserve"> </w:t>
      </w:r>
      <w:r w:rsidR="00D4191A" w:rsidRPr="00D4191A">
        <w:rPr>
          <w:rFonts w:eastAsiaTheme="minorEastAsia"/>
        </w:rPr>
        <w:t>demonstrates superior performance in addressing multi-objective linear programming problems</w:t>
      </w:r>
      <w:r w:rsidR="003E301E">
        <w:rPr>
          <w:rFonts w:eastAsiaTheme="minorEastAsia" w:hint="eastAsia"/>
        </w:rPr>
        <w:t xml:space="preserve"> and</w:t>
      </w:r>
      <w:r w:rsidR="003E301E" w:rsidRPr="003E301E">
        <w:rPr>
          <w:rFonts w:eastAsiaTheme="minorEastAsia"/>
        </w:rPr>
        <w:t xml:space="preserve"> is an improved algorithm developed on the basis of the classic AUGMECON method</w:t>
      </w:r>
      <w:r w:rsidR="003E301E">
        <w:rPr>
          <w:rFonts w:eastAsiaTheme="minorEastAsia" w:hint="eastAsia"/>
        </w:rPr>
        <w:t>.</w:t>
      </w:r>
      <w:r w:rsidR="00BC3EAB">
        <w:rPr>
          <w:rFonts w:eastAsiaTheme="minorEastAsia" w:hint="eastAsia"/>
        </w:rPr>
        <w:t xml:space="preserve"> The fundamental procedure of </w:t>
      </w:r>
      <w:r w:rsidR="00BC3EAB" w:rsidRPr="00C56784">
        <w:t>AUGMECON-R</w:t>
      </w:r>
      <w:r w:rsidR="00BC3EAB">
        <w:rPr>
          <w:rFonts w:eastAsiaTheme="minorEastAsia" w:hint="eastAsia"/>
        </w:rPr>
        <w:t xml:space="preserve"> </w:t>
      </w:r>
      <w:r w:rsidR="00BC3EAB" w:rsidRPr="00BC3EAB">
        <w:rPr>
          <w:rFonts w:eastAsiaTheme="minorEastAsia"/>
        </w:rPr>
        <w:t>primarily</w:t>
      </w:r>
      <w:r w:rsidR="00BC3EAB">
        <w:rPr>
          <w:rFonts w:eastAsiaTheme="minorEastAsia" w:hint="eastAsia"/>
        </w:rPr>
        <w:t xml:space="preserve"> comprises five steps. (1) select one objective as the main objective</w:t>
      </w:r>
      <w:r w:rsidR="00BC3EAB" w:rsidRPr="00BC3EAB">
        <w:rPr>
          <w:rFonts w:ascii="PingFang SC" w:hAnsi="PingFang SC"/>
          <w:color w:val="2A2F45"/>
          <w:shd w:val="clear" w:color="auto" w:fill="FFFFFF"/>
        </w:rPr>
        <w:t xml:space="preserve"> </w:t>
      </w:r>
      <w:r w:rsidR="00BC3EAB" w:rsidRPr="00BC3EAB">
        <w:rPr>
          <w:rFonts w:eastAsiaTheme="minorEastAsia"/>
        </w:rPr>
        <w:t>and reformulate the remaining objectives as constraints</w:t>
      </w:r>
      <w:r w:rsidR="00BC3EAB">
        <w:rPr>
          <w:rFonts w:eastAsiaTheme="minorEastAsia" w:hint="eastAsia"/>
        </w:rPr>
        <w:t>, (2) g</w:t>
      </w:r>
      <w:r w:rsidR="00BC3EAB" w:rsidRPr="00BC3EAB">
        <w:rPr>
          <w:rFonts w:eastAsiaTheme="minorEastAsia"/>
        </w:rPr>
        <w:t>rid the value range of the constraint objective, with each grid point corresponding to a single-objective optimization problem</w:t>
      </w:r>
      <w:r w:rsidR="00BC3EAB">
        <w:rPr>
          <w:rFonts w:eastAsiaTheme="minorEastAsia" w:hint="eastAsia"/>
        </w:rPr>
        <w:t>, (3)</w:t>
      </w:r>
      <w:r w:rsidR="00CC4831" w:rsidRPr="00CC4831">
        <w:rPr>
          <w:rFonts w:eastAsiaTheme="minorEastAsia"/>
        </w:rPr>
        <w:t xml:space="preserve"> </w:t>
      </w:r>
      <w:r w:rsidR="00CC4831">
        <w:rPr>
          <w:rFonts w:eastAsiaTheme="minorEastAsia" w:hint="eastAsia"/>
        </w:rPr>
        <w:t>i</w:t>
      </w:r>
      <w:r w:rsidR="00CC4831" w:rsidRPr="00CC4831">
        <w:rPr>
          <w:rFonts w:eastAsiaTheme="minorEastAsia"/>
        </w:rPr>
        <w:t>ntroduce enhancements (e.g., slack variables) into the primary objective function to ensure solution uniqueness and feasibility</w:t>
      </w:r>
      <w:r w:rsidR="00CC4831">
        <w:rPr>
          <w:rFonts w:eastAsiaTheme="minorEastAsia" w:hint="eastAsia"/>
        </w:rPr>
        <w:t>, (4)</w:t>
      </w:r>
      <w:r w:rsidR="00CC4831" w:rsidRPr="00CC4831">
        <w:t xml:space="preserve"> </w:t>
      </w:r>
      <w:r w:rsidR="00CC4831">
        <w:rPr>
          <w:rFonts w:eastAsiaTheme="minorEastAsia" w:hint="eastAsia"/>
        </w:rPr>
        <w:t>b</w:t>
      </w:r>
      <w:r w:rsidR="00CC4831" w:rsidRPr="00CC4831">
        <w:rPr>
          <w:rFonts w:eastAsiaTheme="minorEastAsia"/>
        </w:rPr>
        <w:t>y leveraging the flag mechanism and parallel processing, redundant solutions can be skipped and the solution process accelerated</w:t>
      </w:r>
      <w:r w:rsidR="00CC4831">
        <w:rPr>
          <w:rFonts w:eastAsiaTheme="minorEastAsia" w:hint="eastAsia"/>
        </w:rPr>
        <w:t xml:space="preserve">, (5) </w:t>
      </w:r>
      <w:r w:rsidR="00CC4831" w:rsidRPr="00CC4831">
        <w:rPr>
          <w:rFonts w:eastAsiaTheme="minorEastAsia"/>
        </w:rPr>
        <w:t>Collect all Pareto optimal solutions to form a complete Pareto front</w:t>
      </w:r>
      <w:r w:rsidR="00CC4831">
        <w:rPr>
          <w:rFonts w:eastAsiaTheme="minorEastAsia" w:hint="eastAsia"/>
        </w:rPr>
        <w:t>.</w:t>
      </w:r>
      <w:r w:rsidR="00CC4831" w:rsidRPr="00CC4831">
        <w:rPr>
          <w:b/>
          <w:bCs/>
        </w:rPr>
        <w:t xml:space="preserve"> </w:t>
      </w:r>
      <w:r w:rsidR="00F760AA" w:rsidRPr="00F760AA">
        <w:rPr>
          <w:rFonts w:eastAsiaTheme="minorEastAsia"/>
        </w:rPr>
        <w:t>The process of AUGMECON-R is shown in</w:t>
      </w:r>
      <w:r w:rsidR="00F760AA" w:rsidRPr="00F760AA">
        <w:rPr>
          <w:b/>
          <w:bCs/>
        </w:rPr>
        <w:t xml:space="preserve"> </w:t>
      </w:r>
      <w:r w:rsidR="00CC4831">
        <w:rPr>
          <w:b/>
          <w:bCs/>
        </w:rPr>
        <w:fldChar w:fldCharType="begin"/>
      </w:r>
      <w:r w:rsidR="00CC4831">
        <w:rPr>
          <w:b/>
          <w:bCs/>
        </w:rPr>
        <w:instrText xml:space="preserve"> REF _Ref174990838 \h  \* MERGEFORMAT </w:instrText>
      </w:r>
      <w:r w:rsidR="00CC4831">
        <w:rPr>
          <w:b/>
          <w:bCs/>
        </w:rPr>
      </w:r>
      <w:r w:rsidR="00CC4831">
        <w:rPr>
          <w:b/>
          <w:bCs/>
        </w:rPr>
        <w:fldChar w:fldCharType="separate"/>
      </w:r>
      <w:r w:rsidR="00CC4831">
        <w:rPr>
          <w:b/>
          <w:bCs/>
        </w:rPr>
        <w:t xml:space="preserve">Fig. </w:t>
      </w:r>
      <w:r w:rsidR="00CC4831">
        <w:rPr>
          <w:rFonts w:eastAsiaTheme="minorEastAsia" w:hint="eastAsia"/>
          <w:b/>
          <w:bCs/>
        </w:rPr>
        <w:t>8</w:t>
      </w:r>
      <w:r w:rsidR="00CC4831">
        <w:rPr>
          <w:b/>
          <w:bCs/>
        </w:rPr>
        <w:fldChar w:fldCharType="end"/>
      </w:r>
      <w:r w:rsidR="003E3170">
        <w:rPr>
          <w:rFonts w:eastAsiaTheme="minorEastAsia" w:hint="eastAsia"/>
        </w:rPr>
        <w:t xml:space="preserve">, </w:t>
      </w:r>
      <w:r w:rsidR="00125F35" w:rsidRPr="00125F35">
        <w:rPr>
          <w:rFonts w:eastAsiaTheme="minorEastAsia"/>
        </w:rPr>
        <w:t>while comprehensive descriptions of the method are available in</w:t>
      </w:r>
      <w:r w:rsidR="00125F35">
        <w:rPr>
          <w:rFonts w:eastAsiaTheme="minorEastAsia" w:hint="eastAsia"/>
        </w:rPr>
        <w:t xml:space="preserve"> </w:t>
      </w:r>
      <w:r w:rsidR="00125F35">
        <w:rPr>
          <w:rFonts w:eastAsiaTheme="minorEastAsia"/>
        </w:rPr>
        <w:fldChar w:fldCharType="begin"/>
      </w:r>
      <w:r w:rsidR="00125F35">
        <w:rPr>
          <w:rFonts w:eastAsiaTheme="minorEastAsia"/>
        </w:rPr>
        <w:instrText xml:space="preserve"> ADDIN ZOTERO_ITEM CSL_CITATION {"citationID":"PwlrymEz","properties":{"formattedCitation":"(Nikas et al., 2022)","plainCitation":"(Nikas et al., 2022)","noteIndex":0},"citationItems":[{"id":5,"uris":["http://zotero.org/users/local/XRLV3CMi/items/VDNL4RMP"],"itemData":{"id":5,"type":"article-journal","abstract":"Systems can be unstructured, uncertain and complex, and their optimisation often requires operational research techniques. In this study, we introduce AUGMECONR, a robust variant of the augmented </w:instrText>
      </w:r>
      <w:r w:rsidR="00125F35">
        <w:rPr>
          <w:rFonts w:eastAsiaTheme="minorEastAsia" w:hint="eastAsia"/>
        </w:rPr>
        <w:instrText>ε</w:instrText>
      </w:r>
      <w:r w:rsidR="00125F35">
        <w:rPr>
          <w:rFonts w:eastAsiaTheme="minorEastAsia"/>
        </w:rPr>
        <w:instrText xml:space="preserve">-constraint algorithm, for solving multiobjective linear programming problems, by drawing from the weaknesses of AUGMECON 2, one of the most widely used improvements of the ε-constraint method. These weaknesses can be summarised in the ineffective handling of the true nadir points of the objective functions and, most notably, in the significant amount of time required to apply it as more objective functions are added to a problem. We subsequently apply AUGMECON-R in comparison with its predecessor, in both a set of reference problems from the literature and a series of significantly more complex problems of four to six objective functions. Our findings suggest that the proposed method greatly outperforms its predecessor, by solving significantly less models in emphatically less time and allowing easy and timely solution of hard or practically impossible, in terms of time and processing requirements, problems of numerous objective functions. AUGMECON-R, furthermore, solves the limitation of unknown nadir points, by using very low or zero-value lower bounds without surging the time and resources required.","container-title":"Operational Research","DOI":"10.1007/s12351-020-00574-6","ISSN":"1109-2858, 1866-1505","issue":"2","journalAbbreviation":"Oper Res Int J","language":"en","note":"TLDR: The proposed AUGMECON-R, a robust variant of the augmented ε-constraint algorithm, for solving multi-objective linear programming problems, greatly outperforms its predecessor, by solving significantly less models in emphatically less time and allowing easy and timely solution of hard or practically impossible, in terms of time and processing requirements, problems of numerous objective functions.","page":"1291-1332","source":"DOI.org (Crossref)","title":"A robust augmented ε-constraint method (AUGMECON-R) for finding exact solutions of multi-objective linear programming problems","volume":"22","author":[{"family":"Nikas","given":"Alexandros"},{"family":"Fountoulakis","given":"Angelos"},{"family":"Forouli","given":"Aikaterini"},{"family":"Doukas","given":"Haris"}],"issued":{"date-parts":[["2022",4]]}}}],"schema":"https://github.com/citation-style-language/schema/raw/master/csl-citation.json"} </w:instrText>
      </w:r>
      <w:r w:rsidR="00125F35">
        <w:rPr>
          <w:rFonts w:eastAsiaTheme="minorEastAsia"/>
        </w:rPr>
        <w:fldChar w:fldCharType="separate"/>
      </w:r>
      <w:r w:rsidR="00125F35" w:rsidRPr="00125F35">
        <w:rPr>
          <w:rFonts w:eastAsiaTheme="minorEastAsia" w:cs="Times New Roman"/>
        </w:rPr>
        <w:t>(Nikas et al., 2022)</w:t>
      </w:r>
      <w:r w:rsidR="00125F35">
        <w:rPr>
          <w:rFonts w:eastAsiaTheme="minorEastAsia"/>
        </w:rPr>
        <w:fldChar w:fldCharType="end"/>
      </w:r>
      <w:r w:rsidR="00125F35">
        <w:rPr>
          <w:rFonts w:eastAsiaTheme="minorEastAsia" w:hint="eastAsia"/>
        </w:rPr>
        <w:t>.</w:t>
      </w:r>
    </w:p>
    <w:p w14:paraId="2DB90CE3" w14:textId="6B6E8A1B" w:rsidR="006D7C3C" w:rsidRPr="003E3170" w:rsidRDefault="008A35DB" w:rsidP="00963439">
      <w:pPr>
        <w:ind w:firstLine="480"/>
        <w:rPr>
          <w:rFonts w:eastAsiaTheme="minorEastAsia"/>
        </w:rPr>
      </w:pPr>
      <w:ins w:id="30" w:author="3605188700@qq.com" w:date="2025-12-13T19:14:00Z" w16du:dateUtc="2025-12-14T00:14:00Z">
        <w:r>
          <w:object w:dxaOrig="14475" w:dyaOrig="20536" w14:anchorId="65CCBCF5">
            <v:shape id="_x0000_i1029" type="#_x0000_t75" style="width:519pt;height:736.15pt" o:ole="">
              <v:imagedata r:id="rId27" o:title=""/>
            </v:shape>
            <o:OLEObject Type="Embed" ProgID="Visio.Drawing.15" ShapeID="_x0000_i1029" DrawAspect="Content" ObjectID="_1828201447" r:id="rId28"/>
          </w:object>
        </w:r>
      </w:ins>
    </w:p>
    <w:commentRangeStart w:id="31"/>
    <w:p w14:paraId="24B84C0A" w14:textId="3A3986D4" w:rsidR="00F760AA" w:rsidRDefault="001D61F5" w:rsidP="001D61F5">
      <w:pPr>
        <w:ind w:firstLine="480"/>
        <w:jc w:val="center"/>
        <w:rPr>
          <w:rFonts w:eastAsiaTheme="minorEastAsia"/>
          <w:b/>
          <w:bCs/>
        </w:rPr>
      </w:pPr>
      <w:r>
        <w:rPr>
          <w:rFonts w:hint="eastAsia"/>
        </w:rPr>
        <w:object w:dxaOrig="3661" w:dyaOrig="4291" w14:anchorId="48A34276">
          <v:shape id="_x0000_i1030" type="#_x0000_t75" style="width:183pt;height:3in" o:ole="">
            <v:imagedata r:id="rId29" o:title=""/>
          </v:shape>
          <o:OLEObject Type="Embed" ProgID="Visio.Drawing.15" ShapeID="_x0000_i1030" DrawAspect="Content" ObjectID="_1828201448" r:id="rId30"/>
        </w:object>
      </w:r>
      <w:commentRangeEnd w:id="31"/>
      <w:r w:rsidR="00EB4650">
        <w:rPr>
          <w:rStyle w:val="af3"/>
        </w:rPr>
        <w:commentReference w:id="31"/>
      </w:r>
    </w:p>
    <w:bookmarkStart w:id="32" w:name="_Hlk203165660"/>
    <w:p w14:paraId="415F86FE" w14:textId="08CA993D" w:rsidR="001D61F5" w:rsidRPr="001D61F5" w:rsidRDefault="00B50592" w:rsidP="001D61F5">
      <w:pPr>
        <w:pStyle w:val="a4"/>
        <w:ind w:firstLine="482"/>
      </w:pPr>
      <w:r w:rsidRPr="001D61F5">
        <w:rPr>
          <w:b/>
          <w:bCs/>
        </w:rPr>
        <w:fldChar w:fldCharType="begin"/>
      </w:r>
      <w:r w:rsidRPr="001D61F5">
        <w:rPr>
          <w:b/>
          <w:bCs/>
        </w:rPr>
        <w:instrText xml:space="preserve"> REF _Ref174990838 \h  \* MERGEFORMAT </w:instrText>
      </w:r>
      <w:r w:rsidRPr="001D61F5">
        <w:rPr>
          <w:b/>
          <w:bCs/>
        </w:rPr>
      </w:r>
      <w:r w:rsidRPr="001D61F5">
        <w:rPr>
          <w:b/>
          <w:bCs/>
        </w:rPr>
        <w:fldChar w:fldCharType="separate"/>
      </w:r>
      <w:r w:rsidRPr="001D61F5">
        <w:rPr>
          <w:b/>
          <w:bCs/>
        </w:rPr>
        <w:t xml:space="preserve">Fig. </w:t>
      </w:r>
      <w:r w:rsidRPr="001D61F5">
        <w:rPr>
          <w:rFonts w:hint="eastAsia"/>
          <w:b/>
          <w:bCs/>
        </w:rPr>
        <w:t>8</w:t>
      </w:r>
      <w:r w:rsidRPr="001D61F5">
        <w:rPr>
          <w:b/>
          <w:bCs/>
        </w:rPr>
        <w:fldChar w:fldCharType="end"/>
      </w:r>
      <w:r w:rsidRPr="001D61F5">
        <w:rPr>
          <w:rFonts w:hint="eastAsia"/>
          <w:b/>
          <w:bCs/>
        </w:rPr>
        <w:t xml:space="preserve"> </w:t>
      </w:r>
      <w:r w:rsidRPr="001D61F5">
        <w:rPr>
          <w:rFonts w:hint="eastAsia"/>
        </w:rPr>
        <w:t xml:space="preserve">The fundamental procedure of </w:t>
      </w:r>
      <w:r w:rsidRPr="001D61F5">
        <w:t>AUGMECON-R</w:t>
      </w:r>
    </w:p>
    <w:bookmarkEnd w:id="32"/>
    <w:p w14:paraId="6A795199" w14:textId="7FF68400" w:rsidR="00B96866" w:rsidRDefault="00991A35" w:rsidP="00B96866">
      <w:pPr>
        <w:pStyle w:val="2"/>
        <w:ind w:firstLine="482"/>
        <w:rPr>
          <w:ins w:id="33" w:author="3605188700@qq.com" w:date="2025-12-25T20:56:00Z" w16du:dateUtc="2025-12-26T01:56:00Z"/>
          <w:rFonts w:eastAsiaTheme="minorEastAsia"/>
        </w:rPr>
      </w:pPr>
      <w:r>
        <w:rPr>
          <w:rFonts w:eastAsiaTheme="minorEastAsia" w:hint="eastAsia"/>
        </w:rPr>
        <w:t xml:space="preserve">3.2 </w:t>
      </w:r>
      <w:r w:rsidR="00DE0926">
        <w:rPr>
          <w:rFonts w:eastAsiaTheme="minorEastAsia" w:hint="eastAsia"/>
        </w:rPr>
        <w:t>P</w:t>
      </w:r>
      <w:r w:rsidRPr="00991A35">
        <w:rPr>
          <w:rFonts w:eastAsiaTheme="minorEastAsia"/>
        </w:rPr>
        <w:t>roblem description</w:t>
      </w:r>
    </w:p>
    <w:p w14:paraId="1FDF36A3" w14:textId="4B3D6A8C" w:rsidR="00C31871" w:rsidRPr="00C31871" w:rsidRDefault="00C31871" w:rsidP="00C31871">
      <w:pPr>
        <w:ind w:firstLine="480"/>
        <w:rPr>
          <w:rFonts w:eastAsiaTheme="minorEastAsia" w:hint="eastAsia"/>
        </w:rPr>
        <w:pPrChange w:id="34" w:author="3605188700@qq.com" w:date="2025-12-25T20:56:00Z" w16du:dateUtc="2025-12-26T01:56:00Z">
          <w:pPr>
            <w:pStyle w:val="2"/>
            <w:ind w:firstLine="482"/>
          </w:pPr>
        </w:pPrChange>
      </w:pPr>
      <w:ins w:id="35" w:author="3605188700@qq.com" w:date="2025-12-25T20:56:00Z" w16du:dateUtc="2025-12-26T01:56:00Z">
        <w:r w:rsidRPr="0005173B">
          <w:rPr>
            <w:rFonts w:eastAsiaTheme="minorEastAsia"/>
            <w:highlight w:val="yellow"/>
            <w:rPrChange w:id="36" w:author="3605188700@qq.com" w:date="2025-12-25T20:56:00Z" w16du:dateUtc="2025-12-26T01:56:00Z">
              <w:rPr>
                <w:rFonts w:eastAsiaTheme="minorEastAsia"/>
              </w:rPr>
            </w:rPrChange>
          </w:rPr>
          <w:t>2.2. Two-stage stochastic programming</w:t>
        </w:r>
      </w:ins>
    </w:p>
    <w:p w14:paraId="593E4909" w14:textId="4EF6F75C" w:rsidR="00DE0926" w:rsidRPr="00DE0926" w:rsidRDefault="00DE0926" w:rsidP="00DE0926">
      <w:pPr>
        <w:pStyle w:val="3"/>
        <w:ind w:firstLine="482"/>
        <w:rPr>
          <w:rFonts w:eastAsiaTheme="minorEastAsia"/>
          <w:sz w:val="24"/>
          <w:szCs w:val="24"/>
        </w:rPr>
      </w:pPr>
      <w:r>
        <w:rPr>
          <w:rFonts w:eastAsiaTheme="minorEastAsia" w:hint="eastAsia"/>
          <w:sz w:val="24"/>
          <w:szCs w:val="24"/>
        </w:rPr>
        <w:t xml:space="preserve">3.2.1 </w:t>
      </w:r>
      <w:ins w:id="37" w:author="Shi-Tong Peng" w:date="2025-07-14T14:06:00Z">
        <w:r w:rsidR="0014100C">
          <w:rPr>
            <w:rFonts w:eastAsiaTheme="minorEastAsia" w:hint="eastAsia"/>
            <w:sz w:val="24"/>
            <w:szCs w:val="24"/>
          </w:rPr>
          <w:t xml:space="preserve">Establishment of </w:t>
        </w:r>
      </w:ins>
      <w:del w:id="38" w:author="Shi-Tong Peng" w:date="2025-07-14T14:06:00Z">
        <w:r w:rsidDel="0014100C">
          <w:rPr>
            <w:rFonts w:eastAsiaTheme="minorEastAsia" w:hint="eastAsia"/>
            <w:sz w:val="24"/>
            <w:szCs w:val="24"/>
          </w:rPr>
          <w:delText>O</w:delText>
        </w:r>
      </w:del>
      <w:ins w:id="39" w:author="Shi-Tong Peng" w:date="2025-07-14T14:06:00Z">
        <w:r w:rsidR="0014100C">
          <w:rPr>
            <w:rFonts w:eastAsiaTheme="minorEastAsia" w:hint="eastAsia"/>
            <w:sz w:val="24"/>
            <w:szCs w:val="24"/>
          </w:rPr>
          <w:t>o</w:t>
        </w:r>
      </w:ins>
      <w:r w:rsidRPr="00DE0926">
        <w:rPr>
          <w:rFonts w:eastAsiaTheme="minorEastAsia" w:hint="eastAsia"/>
          <w:sz w:val="24"/>
          <w:szCs w:val="24"/>
        </w:rPr>
        <w:t>bjective function</w:t>
      </w:r>
      <w:ins w:id="40" w:author="3605188700@qq.com" w:date="2025-07-14T13:45:00Z">
        <w:r w:rsidR="006D44AA">
          <w:rPr>
            <w:rFonts w:eastAsiaTheme="minorEastAsia" w:hint="eastAsia"/>
            <w:sz w:val="24"/>
            <w:szCs w:val="24"/>
          </w:rPr>
          <w:t>s</w:t>
        </w:r>
      </w:ins>
      <w:del w:id="41" w:author="3605188700@qq.com" w:date="2025-07-13T22:03:00Z">
        <w:r w:rsidRPr="00DE0926" w:rsidDel="002C26DF">
          <w:rPr>
            <w:rFonts w:eastAsiaTheme="minorEastAsia" w:hint="eastAsia"/>
            <w:sz w:val="24"/>
            <w:szCs w:val="24"/>
          </w:rPr>
          <w:delText xml:space="preserve"> 1</w:delText>
        </w:r>
      </w:del>
    </w:p>
    <w:p w14:paraId="023EAE38" w14:textId="283DDD29" w:rsidR="00DA3FEA" w:rsidRPr="00977643" w:rsidRDefault="00D570CF" w:rsidP="006E215B">
      <w:pPr>
        <w:ind w:firstLine="480"/>
        <w:rPr>
          <w:rFonts w:eastAsiaTheme="minorEastAsia"/>
        </w:rPr>
      </w:pPr>
      <w:commentRangeStart w:id="42"/>
      <w:r>
        <w:rPr>
          <w:rFonts w:eastAsiaTheme="minorEastAsia" w:hint="eastAsia"/>
        </w:rPr>
        <w:t xml:space="preserve">In this paper, </w:t>
      </w:r>
      <w:r w:rsidR="006E215B">
        <w:rPr>
          <w:rFonts w:eastAsiaTheme="minorEastAsia" w:hint="eastAsia"/>
        </w:rPr>
        <w:t xml:space="preserve">the optimization results are directly determined by the </w:t>
      </w:r>
      <w:r w:rsidR="006E215B" w:rsidRPr="006E215B">
        <w:rPr>
          <w:rFonts w:eastAsiaTheme="minorEastAsia"/>
        </w:rPr>
        <w:t>mathematical formulations of the objective functions and constraints.</w:t>
      </w:r>
      <w:commentRangeEnd w:id="42"/>
      <w:r w:rsidR="009B7953">
        <w:rPr>
          <w:rStyle w:val="af3"/>
        </w:rPr>
        <w:commentReference w:id="42"/>
      </w:r>
      <w:r w:rsidR="006E215B">
        <w:rPr>
          <w:rFonts w:eastAsiaTheme="minorEastAsia" w:hint="eastAsia"/>
        </w:rPr>
        <w:t xml:space="preserve"> </w:t>
      </w:r>
      <w:commentRangeStart w:id="43"/>
      <w:r w:rsidR="006E215B">
        <w:rPr>
          <w:rFonts w:eastAsiaTheme="minorEastAsia" w:hint="eastAsia"/>
        </w:rPr>
        <w:t xml:space="preserve">Specifically, the values of the decision </w:t>
      </w:r>
      <w:proofErr w:type="gramStart"/>
      <w:r w:rsidR="006E215B">
        <w:rPr>
          <w:rFonts w:eastAsiaTheme="minorEastAsia" w:hint="eastAsia"/>
        </w:rPr>
        <w:t>variables</w:t>
      </w:r>
      <w:r w:rsidR="00496D49">
        <w:rPr>
          <w:rFonts w:eastAsiaTheme="minorEastAsia" w:hint="eastAsia"/>
        </w:rPr>
        <w:t xml:space="preserve"> </w:t>
      </w:r>
      <w:r w:rsidR="00496D49" w:rsidRPr="0020142E">
        <w:rPr>
          <w:rFonts w:eastAsiaTheme="minorEastAsia"/>
        </w:rPr>
        <w:t xml:space="preserve"> </w:t>
      </w:r>
      <w:r w:rsidR="00496D49" w:rsidRPr="007A72F5">
        <w:rPr>
          <w:rFonts w:eastAsiaTheme="minorEastAsia"/>
          <w:i/>
          <w:iCs/>
          <w:rPrChange w:id="44" w:author="Shi-Tong Peng" w:date="2025-07-14T13:56:00Z">
            <w:rPr>
              <w:rFonts w:eastAsiaTheme="minorEastAsia"/>
            </w:rPr>
          </w:rPrChange>
        </w:rPr>
        <w:t>P</w:t>
      </w:r>
      <w:proofErr w:type="gramEnd"/>
      <w:r w:rsidR="00496D49" w:rsidRPr="0020142E">
        <w:rPr>
          <w:rFonts w:eastAsiaTheme="minorEastAsia"/>
        </w:rPr>
        <w:t xml:space="preserve">, </w:t>
      </w:r>
      <w:r w:rsidR="00496D49" w:rsidRPr="007A72F5">
        <w:rPr>
          <w:rFonts w:eastAsiaTheme="minorEastAsia"/>
          <w:i/>
          <w:iCs/>
          <w:rPrChange w:id="45" w:author="Shi-Tong Peng" w:date="2025-07-14T13:56:00Z">
            <w:rPr>
              <w:rFonts w:eastAsiaTheme="minorEastAsia"/>
            </w:rPr>
          </w:rPrChange>
        </w:rPr>
        <w:t>V</w:t>
      </w:r>
      <w:r w:rsidR="00496D49" w:rsidRPr="0020142E">
        <w:rPr>
          <w:rFonts w:eastAsiaTheme="minorEastAsia"/>
        </w:rPr>
        <w:t xml:space="preserve">, </w:t>
      </w:r>
      <w:proofErr w:type="gramStart"/>
      <w:r w:rsidR="00496D49" w:rsidRPr="007A72F5">
        <w:rPr>
          <w:rFonts w:eastAsiaTheme="minorEastAsia"/>
          <w:i/>
          <w:iCs/>
          <w:rPrChange w:id="46" w:author="Shi-Tong Peng" w:date="2025-07-14T13:56:00Z">
            <w:rPr>
              <w:rFonts w:eastAsiaTheme="minorEastAsia"/>
            </w:rPr>
          </w:rPrChange>
        </w:rPr>
        <w:t>H</w:t>
      </w:r>
      <w:r w:rsidR="00B2289D" w:rsidRPr="0020142E">
        <w:rPr>
          <w:rFonts w:eastAsiaTheme="minorEastAsia"/>
        </w:rPr>
        <w:t xml:space="preserve"> </w:t>
      </w:r>
      <w:r w:rsidR="00496D49" w:rsidRPr="0020142E">
        <w:rPr>
          <w:rFonts w:eastAsiaTheme="minorEastAsia"/>
        </w:rPr>
        <w:t>,</w:t>
      </w:r>
      <w:proofErr w:type="gramEnd"/>
      <w:r w:rsidR="00496D49" w:rsidRPr="0020142E">
        <w:rPr>
          <w:rFonts w:eastAsiaTheme="minorEastAsia"/>
        </w:rPr>
        <w:t xml:space="preserve"> and </w:t>
      </w:r>
      <w:r w:rsidR="00496D49" w:rsidRPr="007A72F5">
        <w:rPr>
          <w:rFonts w:eastAsiaTheme="minorEastAsia"/>
          <w:i/>
          <w:iCs/>
          <w:rPrChange w:id="47" w:author="Shi-Tong Peng" w:date="2025-07-14T13:56:00Z">
            <w:rPr>
              <w:rFonts w:eastAsiaTheme="minorEastAsia"/>
            </w:rPr>
          </w:rPrChange>
        </w:rPr>
        <w:t>ED</w:t>
      </w:r>
      <w:r w:rsidR="0020142E">
        <w:rPr>
          <w:rFonts w:eastAsiaTheme="minorEastAsia" w:hint="eastAsia"/>
        </w:rPr>
        <w:t xml:space="preserve"> are </w:t>
      </w:r>
      <w:r w:rsidR="0020142E" w:rsidRPr="0020142E">
        <w:rPr>
          <w:rFonts w:eastAsiaTheme="minorEastAsia"/>
        </w:rPr>
        <w:t>optimized to achieve</w:t>
      </w:r>
      <w:r w:rsidR="0020142E">
        <w:rPr>
          <w:rFonts w:eastAsiaTheme="minorEastAsia" w:hint="eastAsia"/>
        </w:rPr>
        <w:t xml:space="preserve"> </w:t>
      </w:r>
      <w:r w:rsidR="0020142E" w:rsidRPr="0020142E">
        <w:rPr>
          <w:rFonts w:eastAsiaTheme="minorEastAsia"/>
        </w:rPr>
        <w:t>the best trade-off among the multiple objectives, such as minimizing carbon emission, minimizing cost, and maximizing production efficiency.</w:t>
      </w:r>
      <w:r w:rsidR="00977643">
        <w:rPr>
          <w:rFonts w:eastAsiaTheme="minorEastAsia" w:hint="eastAsia"/>
        </w:rPr>
        <w:t xml:space="preserve"> </w:t>
      </w:r>
      <w:r w:rsidR="00977643">
        <w:rPr>
          <w:b/>
          <w:bCs/>
        </w:rPr>
        <w:fldChar w:fldCharType="begin"/>
      </w:r>
      <w:r w:rsidR="00977643">
        <w:rPr>
          <w:b/>
          <w:bCs/>
        </w:rPr>
        <w:instrText xml:space="preserve"> REF _Ref174990838 \h  \* MERGEFORMAT </w:instrText>
      </w:r>
      <w:r w:rsidR="00977643">
        <w:rPr>
          <w:b/>
          <w:bCs/>
        </w:rPr>
      </w:r>
      <w:r w:rsidR="00977643">
        <w:rPr>
          <w:b/>
          <w:bCs/>
        </w:rPr>
        <w:fldChar w:fldCharType="separate"/>
      </w:r>
      <w:r w:rsidR="00977643">
        <w:rPr>
          <w:b/>
          <w:bCs/>
        </w:rPr>
        <w:t xml:space="preserve">Fig. </w:t>
      </w:r>
      <w:r w:rsidR="00977643">
        <w:rPr>
          <w:rFonts w:eastAsiaTheme="minorEastAsia" w:hint="eastAsia"/>
          <w:b/>
          <w:bCs/>
        </w:rPr>
        <w:t>9</w:t>
      </w:r>
      <w:r w:rsidR="00977643">
        <w:rPr>
          <w:b/>
          <w:bCs/>
        </w:rPr>
        <w:fldChar w:fldCharType="end"/>
      </w:r>
      <w:r w:rsidR="00977643" w:rsidRPr="00977643">
        <w:rPr>
          <w:rFonts w:eastAsiaTheme="minorEastAsia"/>
        </w:rPr>
        <w:t xml:space="preserve"> shows the </w:t>
      </w:r>
      <w:r w:rsidR="00977643">
        <w:rPr>
          <w:rFonts w:eastAsiaTheme="minorEastAsia" w:hint="eastAsia"/>
        </w:rPr>
        <w:t>framework</w:t>
      </w:r>
      <w:r w:rsidR="00977643" w:rsidRPr="00977643">
        <w:rPr>
          <w:rFonts w:eastAsiaTheme="minorEastAsia"/>
        </w:rPr>
        <w:t xml:space="preserve"> of </w:t>
      </w:r>
      <w:r w:rsidR="00977643" w:rsidRPr="00977643">
        <w:t>multi-objective optimization model</w:t>
      </w:r>
      <w:bookmarkStart w:id="48" w:name="_Hlk203251257"/>
      <w:r w:rsidR="00977643">
        <w:rPr>
          <w:rFonts w:eastAsiaTheme="minorEastAsia" w:hint="eastAsia"/>
        </w:rPr>
        <w:t>.</w:t>
      </w:r>
      <w:bookmarkEnd w:id="48"/>
      <w:commentRangeEnd w:id="43"/>
      <w:r w:rsidR="007A72F5">
        <w:rPr>
          <w:rStyle w:val="af3"/>
        </w:rPr>
        <w:commentReference w:id="43"/>
      </w:r>
    </w:p>
    <w:commentRangeStart w:id="49"/>
    <w:p w14:paraId="39AE4940" w14:textId="4268D223" w:rsidR="00CA34E3" w:rsidRDefault="00DC0E20" w:rsidP="00B93B38">
      <w:pPr>
        <w:ind w:firstLine="480"/>
        <w:jc w:val="center"/>
        <w:rPr>
          <w:ins w:id="50" w:author="3605188700@qq.com" w:date="2025-12-24T22:19:00Z" w16du:dateUtc="2025-12-25T03:19:00Z"/>
          <w:rFonts w:eastAsiaTheme="minorEastAsia"/>
        </w:rPr>
      </w:pPr>
      <w:r>
        <w:rPr>
          <w:rFonts w:hint="eastAsia"/>
        </w:rPr>
        <w:object w:dxaOrig="6061" w:dyaOrig="1943" w14:anchorId="33759F30">
          <v:shape id="_x0000_i1031" type="#_x0000_t75" style="width:303pt;height:98.25pt" o:ole="">
            <v:imagedata r:id="rId31" o:title=""/>
          </v:shape>
          <o:OLEObject Type="Embed" ProgID="Visio.Drawing.15" ShapeID="_x0000_i1031" DrawAspect="Content" ObjectID="_1828201449" r:id="rId32"/>
        </w:object>
      </w:r>
      <w:commentRangeEnd w:id="49"/>
      <w:r w:rsidR="009B7953">
        <w:rPr>
          <w:rStyle w:val="af3"/>
        </w:rPr>
        <w:commentReference w:id="49"/>
      </w:r>
      <w:r w:rsidR="00B93B38" w:rsidRPr="004D026D">
        <w:rPr>
          <w:rFonts w:eastAsiaTheme="minorEastAsia"/>
        </w:rPr>
        <w:t xml:space="preserve"> </w:t>
      </w:r>
      <w:commentRangeStart w:id="51"/>
      <w:commentRangeEnd w:id="51"/>
      <w:r w:rsidR="00977643">
        <w:rPr>
          <w:rStyle w:val="af3"/>
        </w:rPr>
        <w:commentReference w:id="51"/>
      </w:r>
    </w:p>
    <w:p w14:paraId="3BC38303" w14:textId="2A040386" w:rsidR="00A956C9" w:rsidRDefault="00A956C9" w:rsidP="00B93B38">
      <w:pPr>
        <w:ind w:firstLine="480"/>
        <w:jc w:val="center"/>
        <w:rPr>
          <w:ins w:id="52" w:author="3605188700@qq.com" w:date="2025-12-24T22:33:00Z" w16du:dateUtc="2025-12-25T03:33:00Z"/>
          <w:rFonts w:eastAsiaTheme="minorEastAsia"/>
        </w:rPr>
      </w:pPr>
    </w:p>
    <w:p w14:paraId="2750BA5C" w14:textId="77777777" w:rsidR="008F199A" w:rsidRDefault="008F199A" w:rsidP="00B93B38">
      <w:pPr>
        <w:ind w:firstLine="480"/>
        <w:jc w:val="center"/>
        <w:rPr>
          <w:ins w:id="53" w:author="3605188700@qq.com" w:date="2025-12-24T22:33:00Z" w16du:dateUtc="2025-12-25T03:33:00Z"/>
          <w:rFonts w:eastAsiaTheme="minorEastAsia"/>
        </w:rPr>
      </w:pPr>
    </w:p>
    <w:p w14:paraId="4788A939" w14:textId="7ECEC0D2" w:rsidR="008F199A" w:rsidRDefault="003D1DC5" w:rsidP="00B93B38">
      <w:pPr>
        <w:ind w:firstLine="480"/>
        <w:jc w:val="center"/>
        <w:rPr>
          <w:ins w:id="54" w:author="3605188700@qq.com" w:date="2025-12-25T20:52:00Z" w16du:dateUtc="2025-12-26T01:52:00Z"/>
          <w:rFonts w:eastAsiaTheme="minorEastAsia"/>
        </w:rPr>
      </w:pPr>
      <w:ins w:id="55" w:author="3605188700@qq.com" w:date="2025-12-24T23:27:00Z" w16du:dateUtc="2025-12-25T04:27:00Z">
        <w:r>
          <w:rPr>
            <w:rFonts w:eastAsiaTheme="minorEastAsia" w:hint="eastAsia"/>
            <w:noProof/>
          </w:rPr>
          <w:lastRenderedPageBreak/>
          <w:drawing>
            <wp:inline distT="0" distB="0" distL="0" distR="0" wp14:anchorId="0045D7E8" wp14:editId="5CC83E8F">
              <wp:extent cx="6586855" cy="4672330"/>
              <wp:effectExtent l="0" t="0" r="4445" b="0"/>
              <wp:docPr id="510509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6855" cy="4672330"/>
                      </a:xfrm>
                      <a:prstGeom prst="rect">
                        <a:avLst/>
                      </a:prstGeom>
                      <a:noFill/>
                      <a:ln>
                        <a:noFill/>
                      </a:ln>
                    </pic:spPr>
                  </pic:pic>
                </a:graphicData>
              </a:graphic>
            </wp:inline>
          </w:drawing>
        </w:r>
      </w:ins>
    </w:p>
    <w:p w14:paraId="7614230F" w14:textId="732D4CB9" w:rsidR="0056116C" w:rsidRDefault="0056116C" w:rsidP="00B93B38">
      <w:pPr>
        <w:ind w:firstLine="480"/>
        <w:jc w:val="center"/>
        <w:rPr>
          <w:ins w:id="56" w:author="3605188700@qq.com" w:date="2025-07-15T11:25:00Z" w16du:dateUtc="2025-07-15T03:25:00Z"/>
          <w:rFonts w:eastAsiaTheme="minorEastAsia"/>
        </w:rPr>
      </w:pPr>
      <w:ins w:id="57" w:author="3605188700@qq.com" w:date="2025-12-25T20:52:00Z" w16du:dateUtc="2025-12-26T01:52:00Z">
        <w:r>
          <w:rPr>
            <w:rFonts w:eastAsiaTheme="minorEastAsia"/>
            <w:noProof/>
          </w:rPr>
          <w:drawing>
            <wp:inline distT="0" distB="0" distL="0" distR="0" wp14:anchorId="769640A5" wp14:editId="6CBB91DA">
              <wp:extent cx="6648450" cy="1809750"/>
              <wp:effectExtent l="0" t="0" r="0" b="0"/>
              <wp:docPr id="1303156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8450" cy="1809750"/>
                      </a:xfrm>
                      <a:prstGeom prst="rect">
                        <a:avLst/>
                      </a:prstGeom>
                      <a:noFill/>
                      <a:ln>
                        <a:noFill/>
                      </a:ln>
                    </pic:spPr>
                  </pic:pic>
                </a:graphicData>
              </a:graphic>
            </wp:inline>
          </w:drawing>
        </w:r>
      </w:ins>
    </w:p>
    <w:p w14:paraId="7EE020B9" w14:textId="790EF83F" w:rsidR="00C25F0C" w:rsidRDefault="00C25F0C" w:rsidP="00B93B38">
      <w:pPr>
        <w:ind w:firstLine="480"/>
        <w:jc w:val="center"/>
        <w:rPr>
          <w:rFonts w:eastAsiaTheme="minorEastAsia"/>
        </w:rPr>
      </w:pPr>
      <w:commentRangeStart w:id="58"/>
      <w:ins w:id="59" w:author="3605188700@qq.com" w:date="2025-07-15T11:26:00Z" w16du:dateUtc="2025-07-15T03:26:00Z">
        <w:r w:rsidRPr="00C25F0C">
          <w:rPr>
            <w:rFonts w:eastAsiaTheme="minorEastAsia"/>
            <w:noProof/>
          </w:rPr>
          <w:lastRenderedPageBreak/>
          <w:drawing>
            <wp:inline distT="0" distB="0" distL="0" distR="0" wp14:anchorId="4E568CE9" wp14:editId="6E6BA622">
              <wp:extent cx="6591300" cy="4069080"/>
              <wp:effectExtent l="0" t="0" r="0" b="7620"/>
              <wp:docPr id="144760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2573" name=""/>
                      <pic:cNvPicPr/>
                    </pic:nvPicPr>
                    <pic:blipFill>
                      <a:blip r:embed="rId35"/>
                      <a:stretch>
                        <a:fillRect/>
                      </a:stretch>
                    </pic:blipFill>
                    <pic:spPr>
                      <a:xfrm>
                        <a:off x="0" y="0"/>
                        <a:ext cx="6591300" cy="4069080"/>
                      </a:xfrm>
                      <a:prstGeom prst="rect">
                        <a:avLst/>
                      </a:prstGeom>
                    </pic:spPr>
                  </pic:pic>
                </a:graphicData>
              </a:graphic>
            </wp:inline>
          </w:drawing>
        </w:r>
        <w:commentRangeEnd w:id="58"/>
        <w:r>
          <w:rPr>
            <w:rStyle w:val="af3"/>
          </w:rPr>
          <w:commentReference w:id="58"/>
        </w:r>
      </w:ins>
    </w:p>
    <w:p w14:paraId="6E3CEADA" w14:textId="77777777" w:rsidR="00CA34E3" w:rsidRDefault="00CA34E3" w:rsidP="00CA34E3">
      <w:pPr>
        <w:pStyle w:val="a4"/>
        <w:ind w:firstLine="482"/>
      </w:pPr>
      <w:r w:rsidRPr="00B93B38">
        <w:rPr>
          <w:b/>
          <w:bCs/>
        </w:rPr>
        <w:fldChar w:fldCharType="begin"/>
      </w:r>
      <w:r w:rsidRPr="00B93B38">
        <w:rPr>
          <w:b/>
          <w:bCs/>
        </w:rPr>
        <w:instrText xml:space="preserve"> REF _Ref174990838 \h  \* MERGEFORMAT </w:instrText>
      </w:r>
      <w:r w:rsidRPr="00B93B38">
        <w:rPr>
          <w:b/>
          <w:bCs/>
        </w:rPr>
      </w:r>
      <w:r w:rsidRPr="00B93B38">
        <w:rPr>
          <w:b/>
          <w:bCs/>
        </w:rPr>
        <w:fldChar w:fldCharType="separate"/>
      </w:r>
      <w:r w:rsidRPr="00B93B38">
        <w:rPr>
          <w:b/>
          <w:bCs/>
        </w:rPr>
        <w:t xml:space="preserve">Fig. </w:t>
      </w:r>
      <w:r w:rsidRPr="00B93B38">
        <w:rPr>
          <w:rFonts w:hint="eastAsia"/>
          <w:b/>
          <w:bCs/>
        </w:rPr>
        <w:t>9</w:t>
      </w:r>
      <w:r w:rsidRPr="00B93B38">
        <w:rPr>
          <w:b/>
          <w:bCs/>
        </w:rPr>
        <w:fldChar w:fldCharType="end"/>
      </w:r>
      <w:r w:rsidRPr="00B93B38">
        <w:rPr>
          <w:rFonts w:hint="eastAsia"/>
          <w:b/>
          <w:bCs/>
        </w:rPr>
        <w:t xml:space="preserve"> </w:t>
      </w:r>
      <w:r w:rsidRPr="00B93B38">
        <w:t xml:space="preserve">Framework of multi-objective optimization modeling for </w:t>
      </w:r>
      <w:r w:rsidRPr="00B93B38">
        <w:rPr>
          <w:rFonts w:hint="eastAsia"/>
        </w:rPr>
        <w:t>high</w:t>
      </w:r>
      <w:r w:rsidRPr="00B93B38">
        <w:t xml:space="preserve"> layer thickness of die steel</w:t>
      </w:r>
    </w:p>
    <w:p w14:paraId="6E5F14C5" w14:textId="77777777" w:rsidR="00B93B38" w:rsidRPr="00B93B38" w:rsidRDefault="00B93B38" w:rsidP="00B93B38">
      <w:pPr>
        <w:ind w:firstLine="480"/>
        <w:rPr>
          <w:rFonts w:eastAsiaTheme="minorEastAsia"/>
          <w:lang w:bidi="en-US"/>
        </w:rPr>
      </w:pPr>
    </w:p>
    <w:p w14:paraId="59BA2CB4" w14:textId="2F96629A" w:rsidR="00CA34E3" w:rsidRDefault="00C359EA" w:rsidP="00C359EA">
      <w:pPr>
        <w:ind w:firstLine="480"/>
        <w:rPr>
          <w:rFonts w:eastAsiaTheme="minorEastAsia"/>
          <w:b/>
          <w:bCs/>
        </w:rPr>
      </w:pPr>
      <w:r w:rsidRPr="00C359EA">
        <w:rPr>
          <w:rFonts w:eastAsiaTheme="minorEastAsia"/>
        </w:rPr>
        <w:t>In this carbon emission optimization, we mainly consider the carbon emissions from powder production and printing energy consumption.</w:t>
      </w:r>
      <w:r w:rsidR="00884EEC" w:rsidRPr="00884EEC">
        <w:t xml:space="preserve"> </w:t>
      </w:r>
      <w:r w:rsidR="00884EEC" w:rsidRPr="00884EEC">
        <w:rPr>
          <w:rFonts w:eastAsiaTheme="minorEastAsia"/>
        </w:rPr>
        <w:t xml:space="preserve">The carbon emission </w:t>
      </w:r>
      <w:r w:rsidR="00884EEC">
        <w:rPr>
          <w:rFonts w:eastAsiaTheme="minorEastAsia" w:hint="eastAsia"/>
        </w:rPr>
        <w:t>objective</w:t>
      </w:r>
      <w:r w:rsidR="00884EEC" w:rsidRPr="00884EEC">
        <w:rPr>
          <w:rFonts w:eastAsiaTheme="minorEastAsia"/>
        </w:rPr>
        <w:t xml:space="preserve"> function </w:t>
      </w:r>
      <w:r w:rsidR="00884EEC">
        <w:rPr>
          <w:rFonts w:eastAsiaTheme="minorEastAsia" w:hint="eastAsia"/>
        </w:rPr>
        <w:t>using</w:t>
      </w:r>
      <w:r w:rsidR="00884EEC" w:rsidRPr="00884EEC">
        <w:rPr>
          <w:rFonts w:eastAsiaTheme="minorEastAsia"/>
        </w:rPr>
        <w:t xml:space="preserve"> </w:t>
      </w:r>
      <w:r w:rsidR="00884EEC" w:rsidRPr="00884EEC">
        <w:rPr>
          <w:rFonts w:eastAsiaTheme="minorEastAsia"/>
          <w:b/>
          <w:bCs/>
        </w:rPr>
        <w:t>Eq. (5)</w:t>
      </w:r>
      <w:r w:rsidR="00C823E2" w:rsidRPr="00C823E2">
        <w:rPr>
          <w:rFonts w:eastAsiaTheme="minorEastAsia" w:hint="eastAsia"/>
        </w:rPr>
        <w:t>.</w:t>
      </w:r>
    </w:p>
    <w:p w14:paraId="4DF86B98" w14:textId="187A7815" w:rsidR="00672620" w:rsidRPr="007A72F5" w:rsidRDefault="00C20816">
      <w:pPr>
        <w:wordWrap w:val="0"/>
        <w:ind w:firstLineChars="83" w:firstLine="199"/>
        <w:jc w:val="right"/>
        <w:rPr>
          <w:rFonts w:eastAsiaTheme="minorEastAsia"/>
          <w:b/>
          <w:bCs/>
        </w:rPr>
        <w:pPrChange w:id="60" w:author="Shi-Tong Peng" w:date="2025-07-14T13:54:00Z">
          <w:pPr>
            <w:ind w:firstLine="480"/>
          </w:pPr>
        </w:pPrChange>
      </w:pPr>
      <w:r w:rsidRPr="00506A1D">
        <w:rPr>
          <w:rFonts w:hint="eastAsia"/>
          <w:position w:val="-14"/>
        </w:rPr>
        <w:object w:dxaOrig="4060" w:dyaOrig="400" w14:anchorId="497DB76F">
          <v:shape id="_x0000_i1032" type="#_x0000_t75" style="width:205.5pt;height:19.5pt" o:ole="">
            <v:imagedata r:id="rId36" o:title=""/>
          </v:shape>
          <o:OLEObject Type="Embed" ProgID="Equation.DSMT4" ShapeID="_x0000_i1032" DrawAspect="Content" ObjectID="_1828201450" r:id="rId37"/>
        </w:object>
      </w:r>
      <w:ins w:id="61" w:author="Shi-Tong Peng" w:date="2025-07-14T13:54:00Z">
        <w:r w:rsidR="007A72F5">
          <w:rPr>
            <w:rFonts w:eastAsiaTheme="minorEastAsia" w:hint="eastAsia"/>
          </w:rPr>
          <w:t xml:space="preserve"> </w:t>
        </w:r>
      </w:ins>
      <w:ins w:id="62" w:author="Shi-Tong Peng" w:date="2025-07-14T13:55:00Z">
        <w:r w:rsidR="007A72F5">
          <w:rPr>
            <w:rFonts w:eastAsiaTheme="minorEastAsia" w:hint="eastAsia"/>
          </w:rPr>
          <w:t xml:space="preserve">                                          </w:t>
        </w:r>
      </w:ins>
      <w:ins w:id="63" w:author="Shi-Tong Peng" w:date="2025-07-14T13:54:00Z">
        <w:r w:rsidR="007A72F5">
          <w:rPr>
            <w:rFonts w:eastAsiaTheme="minorEastAsia" w:hint="eastAsia"/>
          </w:rPr>
          <w:t>(5</w:t>
        </w:r>
      </w:ins>
      <w:ins w:id="64" w:author="Shi-Tong Peng" w:date="2025-07-14T13:55:00Z">
        <w:r w:rsidR="007A72F5">
          <w:rPr>
            <w:rFonts w:eastAsiaTheme="minorEastAsia" w:hint="eastAsia"/>
          </w:rPr>
          <w:t>)</w:t>
        </w:r>
      </w:ins>
    </w:p>
    <w:p w14:paraId="1E3E4248" w14:textId="2BE8E762" w:rsidR="00EF6371" w:rsidRDefault="000756F8" w:rsidP="000756F8">
      <w:pPr>
        <w:ind w:firstLineChars="0" w:firstLine="0"/>
        <w:rPr>
          <w:ins w:id="65" w:author="3605188700@qq.com" w:date="2025-07-15T23:11:00Z" w16du:dateUtc="2025-07-15T15:11:00Z"/>
          <w:rFonts w:eastAsiaTheme="minorEastAsia"/>
        </w:rPr>
      </w:pPr>
      <w:r>
        <w:rPr>
          <w:rFonts w:eastAsiaTheme="minorEastAsia" w:hint="eastAsia"/>
        </w:rPr>
        <w:t>w</w:t>
      </w:r>
      <w:r w:rsidR="00B171AC">
        <w:rPr>
          <w:rFonts w:eastAsiaTheme="minorEastAsia" w:hint="eastAsia"/>
        </w:rPr>
        <w:t>here</w:t>
      </w:r>
      <w:r w:rsidR="00B171AC" w:rsidRPr="00B171AC">
        <w:rPr>
          <w:rFonts w:hint="eastAsia"/>
        </w:rPr>
        <w:t xml:space="preserve"> </w:t>
      </w:r>
      <m:oMath>
        <m:sSub>
          <m:sSubPr>
            <m:ctrlPr>
              <w:del w:id="66" w:author="3605188700@qq.com" w:date="2025-07-18T15:27:00Z" w16du:dateUtc="2025-07-18T07:27:00Z">
                <w:rPr>
                  <w:rFonts w:ascii="Cambria Math" w:eastAsiaTheme="minorEastAsia" w:hAnsi="Cambria Math"/>
                  <w:i/>
                </w:rPr>
              </w:del>
            </m:ctrlPr>
          </m:sSubPr>
          <m:e>
            <m:r>
              <w:del w:id="67" w:author="3605188700@qq.com" w:date="2025-07-18T15:27:00Z" w16du:dateUtc="2025-07-18T07:27:00Z">
                <w:rPr>
                  <w:rFonts w:ascii="Cambria Math" w:eastAsiaTheme="minorEastAsia" w:hAnsi="Cambria Math"/>
                </w:rPr>
                <m:t>m</m:t>
              </w:del>
            </m:r>
          </m:e>
          <m:sub>
            <m:r>
              <w:del w:id="68" w:author="3605188700@qq.com" w:date="2025-07-18T15:27:00Z" w16du:dateUtc="2025-07-18T07:27:00Z">
                <w:rPr>
                  <w:rFonts w:ascii="Cambria Math" w:eastAsiaTheme="minorEastAsia" w:hAnsi="Cambria Math"/>
                </w:rPr>
                <m:t>powder</m:t>
              </w:del>
            </m:r>
          </m:sub>
        </m:sSub>
      </m:oMath>
      <w:proofErr w:type="spellStart"/>
      <w:ins w:id="69" w:author="3605188700@qq.com" w:date="2025-07-18T15:26:00Z" w16du:dateUtc="2025-07-18T07:26:00Z">
        <w:r w:rsidR="00371191" w:rsidRPr="00371191">
          <w:rPr>
            <w:rFonts w:eastAsiaTheme="minorEastAsia"/>
            <w:i/>
            <w:iCs/>
            <w:rPrChange w:id="70" w:author="3605188700@qq.com" w:date="2025-07-18T15:27:00Z" w16du:dateUtc="2025-07-18T07:27:00Z">
              <w:rPr>
                <w:rFonts w:eastAsiaTheme="minorEastAsia"/>
              </w:rPr>
            </w:rPrChange>
          </w:rPr>
          <w:t>m</w:t>
        </w:r>
        <w:r w:rsidR="00371191" w:rsidRPr="00371191">
          <w:rPr>
            <w:rFonts w:eastAsiaTheme="minorEastAsia"/>
            <w:i/>
            <w:iCs/>
            <w:vertAlign w:val="subscript"/>
            <w:rPrChange w:id="71" w:author="3605188700@qq.com" w:date="2025-07-18T15:27:00Z" w16du:dateUtc="2025-07-18T07:27:00Z">
              <w:rPr>
                <w:rFonts w:eastAsiaTheme="minorEastAsia"/>
                <w:vertAlign w:val="subscript"/>
              </w:rPr>
            </w:rPrChange>
          </w:rPr>
          <w:t>po</w:t>
        </w:r>
      </w:ins>
      <w:ins w:id="72" w:author="3605188700@qq.com" w:date="2025-07-18T15:27:00Z" w16du:dateUtc="2025-07-18T07:27:00Z">
        <w:r w:rsidR="00371191" w:rsidRPr="00371191">
          <w:rPr>
            <w:rFonts w:eastAsiaTheme="minorEastAsia"/>
            <w:i/>
            <w:iCs/>
            <w:vertAlign w:val="subscript"/>
            <w:rPrChange w:id="73" w:author="3605188700@qq.com" w:date="2025-07-18T15:27:00Z" w16du:dateUtc="2025-07-18T07:27:00Z">
              <w:rPr>
                <w:rFonts w:eastAsiaTheme="minorEastAsia"/>
                <w:vertAlign w:val="subscript"/>
              </w:rPr>
            </w:rPrChange>
          </w:rPr>
          <w:t>wder</w:t>
        </w:r>
      </w:ins>
      <w:proofErr w:type="spellEnd"/>
      <w:r w:rsidR="00C20816" w:rsidRPr="00371191">
        <w:rPr>
          <w:rFonts w:eastAsiaTheme="minorEastAsia"/>
          <w:i/>
          <w:iCs/>
          <w:rPrChange w:id="74" w:author="3605188700@qq.com" w:date="2025-07-18T15:27:00Z" w16du:dateUtc="2025-07-18T07:27:00Z">
            <w:rPr>
              <w:rFonts w:eastAsiaTheme="minorEastAsia"/>
            </w:rPr>
          </w:rPrChange>
        </w:rPr>
        <w:t xml:space="preserve"> </w:t>
      </w:r>
      <w:r w:rsidR="00C20816">
        <w:rPr>
          <w:rFonts w:eastAsiaTheme="minorEastAsia" w:hint="eastAsia"/>
        </w:rPr>
        <w:t>is</w:t>
      </w:r>
      <w:r w:rsidR="00C20816" w:rsidRPr="00C20816">
        <w:t xml:space="preserve"> </w:t>
      </w:r>
      <w:r w:rsidR="00C20816" w:rsidRPr="00C20816">
        <w:rPr>
          <w:rFonts w:eastAsiaTheme="minorEastAsia"/>
        </w:rPr>
        <w:t>the actual amount of powder consumed</w:t>
      </w:r>
      <w:r w:rsidR="00C20816">
        <w:rPr>
          <w:rFonts w:eastAsiaTheme="minorEastAsia" w:hint="eastAsia"/>
        </w:rPr>
        <w:t>,</w:t>
      </w:r>
      <w:del w:id="75" w:author="3605188700@qq.com" w:date="2025-07-18T15:28:00Z" w16du:dateUtc="2025-07-18T07:28:00Z">
        <w:r w:rsidR="00C20816" w:rsidDel="00371191">
          <w:rPr>
            <w:rFonts w:eastAsiaTheme="minorEastAsia" w:hint="eastAsia"/>
          </w:rPr>
          <w:delText xml:space="preserve"> </w:delText>
        </w:r>
      </w:del>
      <m:oMath>
        <m:sSub>
          <m:sSubPr>
            <m:ctrlPr>
              <w:del w:id="76" w:author="3605188700@qq.com" w:date="2025-07-18T15:28:00Z" w16du:dateUtc="2025-07-18T07:28:00Z">
                <w:rPr>
                  <w:rFonts w:ascii="Cambria Math" w:eastAsiaTheme="minorEastAsia" w:hAnsi="Cambria Math"/>
                  <w:i/>
                </w:rPr>
              </w:del>
            </m:ctrlPr>
          </m:sSubPr>
          <m:e>
            <m:r>
              <w:del w:id="77" w:author="3605188700@qq.com" w:date="2025-07-18T15:28:00Z" w16du:dateUtc="2025-07-18T07:28:00Z">
                <w:rPr>
                  <w:rFonts w:ascii="Cambria Math" w:eastAsiaTheme="minorEastAsia" w:hAnsi="Cambria Math"/>
                </w:rPr>
                <m:t>EF</m:t>
              </w:del>
            </m:r>
          </m:e>
          <m:sub>
            <m:r>
              <w:del w:id="78" w:author="3605188700@qq.com" w:date="2025-07-18T15:28:00Z" w16du:dateUtc="2025-07-18T07:28:00Z">
                <w:rPr>
                  <w:rFonts w:ascii="Cambria Math" w:eastAsiaTheme="minorEastAsia" w:hAnsi="Cambria Math"/>
                </w:rPr>
                <m:t>powder</m:t>
              </w:del>
            </m:r>
          </m:sub>
        </m:sSub>
      </m:oMath>
      <w:r w:rsidR="00EC41D7" w:rsidRPr="00EC41D7">
        <w:t xml:space="preserve"> </w:t>
      </w:r>
      <w:proofErr w:type="spellStart"/>
      <w:ins w:id="79" w:author="3605188700@qq.com" w:date="2025-07-18T15:27:00Z" w16du:dateUtc="2025-07-18T07:27:00Z">
        <w:r w:rsidR="00371191" w:rsidRPr="00371191">
          <w:rPr>
            <w:rFonts w:eastAsiaTheme="minorEastAsia"/>
            <w:i/>
            <w:iCs/>
            <w:rPrChange w:id="80" w:author="3605188700@qq.com" w:date="2025-07-18T15:28:00Z" w16du:dateUtc="2025-07-18T07:28:00Z">
              <w:rPr>
                <w:rFonts w:eastAsiaTheme="minorEastAsia"/>
              </w:rPr>
            </w:rPrChange>
          </w:rPr>
          <w:t>EF</w:t>
        </w:r>
      </w:ins>
      <w:ins w:id="81" w:author="3605188700@qq.com" w:date="2025-07-18T15:28:00Z" w16du:dateUtc="2025-07-18T07:28:00Z">
        <w:r w:rsidR="00371191" w:rsidRPr="00371191">
          <w:rPr>
            <w:rFonts w:eastAsiaTheme="minorEastAsia"/>
            <w:i/>
            <w:iCs/>
            <w:vertAlign w:val="subscript"/>
            <w:rPrChange w:id="82" w:author="3605188700@qq.com" w:date="2025-07-18T15:28:00Z" w16du:dateUtc="2025-07-18T07:28:00Z">
              <w:rPr>
                <w:rFonts w:eastAsiaTheme="minorEastAsia"/>
                <w:vertAlign w:val="subscript"/>
              </w:rPr>
            </w:rPrChange>
          </w:rPr>
          <w:t>powder</w:t>
        </w:r>
        <w:proofErr w:type="spellEnd"/>
        <w:r w:rsidR="00371191">
          <w:rPr>
            <w:rFonts w:eastAsiaTheme="minorEastAsia" w:hint="eastAsia"/>
            <w:vertAlign w:val="subscript"/>
          </w:rPr>
          <w:t xml:space="preserve"> </w:t>
        </w:r>
      </w:ins>
      <w:r w:rsidR="00EC41D7">
        <w:t>represents</w:t>
      </w:r>
      <w:r w:rsidR="00EC41D7">
        <w:rPr>
          <w:rFonts w:eastAsiaTheme="minorEastAsia" w:hint="eastAsia"/>
        </w:rPr>
        <w:t xml:space="preserve"> the</w:t>
      </w:r>
      <w:r w:rsidR="00EC41D7" w:rsidRPr="00EC41D7">
        <w:rPr>
          <w:rFonts w:eastAsiaTheme="minorEastAsia"/>
        </w:rPr>
        <w:t xml:space="preserve"> </w:t>
      </w:r>
      <w:commentRangeStart w:id="83"/>
      <w:r w:rsidR="00EC41D7" w:rsidRPr="00EC41D7">
        <w:rPr>
          <w:rFonts w:eastAsiaTheme="minorEastAsia"/>
        </w:rPr>
        <w:t>carbon emission factor</w:t>
      </w:r>
      <w:commentRangeEnd w:id="83"/>
      <w:r w:rsidR="00E93B33">
        <w:rPr>
          <w:rStyle w:val="af3"/>
        </w:rPr>
        <w:commentReference w:id="83"/>
      </w:r>
      <w:r w:rsidR="00EC41D7" w:rsidRPr="00EC41D7">
        <w:rPr>
          <w:rFonts w:eastAsiaTheme="minorEastAsia"/>
        </w:rPr>
        <w:t xml:space="preserve"> of powder production</w:t>
      </w:r>
      <w:r w:rsidR="00E93B33">
        <w:rPr>
          <w:rFonts w:eastAsiaTheme="minorEastAsia" w:hint="eastAsia"/>
        </w:rPr>
        <w:t xml:space="preserve">, </w:t>
      </w:r>
      <w:r w:rsidR="00E93B33" w:rsidRPr="00525125">
        <w:rPr>
          <w:rFonts w:eastAsiaTheme="minorEastAsia"/>
          <w:i/>
          <w:iCs/>
          <w:rPrChange w:id="84" w:author="3605188700@qq.com" w:date="2025-07-18T15:28:00Z" w16du:dateUtc="2025-07-18T07:28:00Z">
            <w:rPr>
              <w:rFonts w:eastAsiaTheme="minorEastAsia"/>
            </w:rPr>
          </w:rPrChange>
        </w:rPr>
        <w:t>ED</w:t>
      </w:r>
      <w:r w:rsidR="00E93B33">
        <w:rPr>
          <w:rFonts w:eastAsiaTheme="minorEastAsia" w:hint="eastAsia"/>
        </w:rPr>
        <w:t xml:space="preserve"> donates </w:t>
      </w:r>
      <w:r w:rsidR="00E93B33">
        <w:t>the laser energy density</w:t>
      </w:r>
      <w:r w:rsidR="007500B0">
        <w:rPr>
          <w:rFonts w:eastAsiaTheme="minorEastAsia" w:hint="eastAsia"/>
        </w:rPr>
        <w:t xml:space="preserve"> and</w:t>
      </w:r>
      <w:ins w:id="85" w:author="3605188700@qq.com" w:date="2025-07-18T15:29:00Z" w16du:dateUtc="2025-07-18T07:29:00Z">
        <w:r w:rsidR="00525125">
          <w:rPr>
            <w:rFonts w:eastAsiaTheme="minorEastAsia" w:hint="eastAsia"/>
          </w:rPr>
          <w:t xml:space="preserve"> </w:t>
        </w:r>
      </w:ins>
      <w:del w:id="86" w:author="3605188700@qq.com" w:date="2025-07-18T15:29:00Z" w16du:dateUtc="2025-07-18T07:29:00Z">
        <w:r w:rsidR="007500B0" w:rsidDel="00525125">
          <w:rPr>
            <w:rFonts w:eastAsiaTheme="minorEastAsia" w:hint="eastAsia"/>
          </w:rPr>
          <w:delText xml:space="preserve"> </w:delText>
        </w:r>
      </w:del>
      <m:oMath>
        <m:sSub>
          <m:sSubPr>
            <m:ctrlPr>
              <w:del w:id="87" w:author="3605188700@qq.com" w:date="2025-07-18T15:29:00Z" w16du:dateUtc="2025-07-18T07:29:00Z">
                <w:rPr>
                  <w:rFonts w:ascii="Cambria Math" w:eastAsiaTheme="minorEastAsia" w:hAnsi="Cambria Math"/>
                  <w:i/>
                </w:rPr>
              </w:del>
            </m:ctrlPr>
          </m:sSubPr>
          <m:e>
            <m:r>
              <w:del w:id="88" w:author="3605188700@qq.com" w:date="2025-07-18T15:29:00Z" w16du:dateUtc="2025-07-18T07:29:00Z">
                <w:rPr>
                  <w:rFonts w:ascii="Cambria Math" w:eastAsiaTheme="minorEastAsia" w:hAnsi="Cambria Math"/>
                </w:rPr>
                <m:t>EF</m:t>
              </w:del>
            </m:r>
          </m:e>
          <m:sub>
            <m:r>
              <w:del w:id="89" w:author="3605188700@qq.com" w:date="2025-07-18T15:29:00Z" w16du:dateUtc="2025-07-18T07:29:00Z">
                <w:rPr>
                  <w:rFonts w:ascii="Cambria Math" w:eastAsiaTheme="minorEastAsia" w:hAnsi="Cambria Math"/>
                </w:rPr>
                <m:t>electricity</m:t>
              </w:del>
            </m:r>
          </m:sub>
        </m:sSub>
      </m:oMath>
      <w:del w:id="90" w:author="3605188700@qq.com" w:date="2025-07-18T15:29:00Z" w16du:dateUtc="2025-07-18T07:29:00Z">
        <w:r w:rsidR="007500B0" w:rsidDel="00525125">
          <w:rPr>
            <w:rFonts w:eastAsiaTheme="minorEastAsia" w:hint="eastAsia"/>
          </w:rPr>
          <w:delText xml:space="preserve"> </w:delText>
        </w:r>
      </w:del>
      <w:proofErr w:type="spellStart"/>
      <w:ins w:id="91" w:author="3605188700@qq.com" w:date="2025-07-18T15:29:00Z" w16du:dateUtc="2025-07-18T07:29:00Z">
        <w:r w:rsidR="00525125" w:rsidRPr="002B7277">
          <w:rPr>
            <w:rFonts w:eastAsiaTheme="minorEastAsia" w:hint="eastAsia"/>
            <w:i/>
            <w:iCs/>
          </w:rPr>
          <w:t>EF</w:t>
        </w:r>
        <w:r w:rsidR="00525125">
          <w:rPr>
            <w:rFonts w:eastAsiaTheme="minorEastAsia" w:hint="eastAsia"/>
            <w:i/>
            <w:iCs/>
            <w:vertAlign w:val="subscript"/>
          </w:rPr>
          <w:t>electricity</w:t>
        </w:r>
        <w:proofErr w:type="spellEnd"/>
        <w:r w:rsidR="00525125">
          <w:rPr>
            <w:rFonts w:eastAsiaTheme="minorEastAsia" w:hint="eastAsia"/>
          </w:rPr>
          <w:t xml:space="preserve"> </w:t>
        </w:r>
      </w:ins>
      <w:r w:rsidR="007500B0">
        <w:rPr>
          <w:rFonts w:eastAsiaTheme="minorEastAsia" w:hint="eastAsia"/>
        </w:rPr>
        <w:t xml:space="preserve">is </w:t>
      </w:r>
      <w:r w:rsidR="007500B0" w:rsidRPr="007500B0">
        <w:rPr>
          <w:rFonts w:eastAsiaTheme="minorEastAsia"/>
        </w:rPr>
        <w:t>the electronic carbon emission factor</w:t>
      </w:r>
      <w:r w:rsidR="007500B0">
        <w:rPr>
          <w:rFonts w:eastAsiaTheme="minorEastAsia" w:hint="eastAsia"/>
        </w:rPr>
        <w:t>.</w:t>
      </w:r>
      <w:del w:id="92" w:author="3605188700@qq.com" w:date="2025-07-15T23:14:00Z" w16du:dateUtc="2025-07-15T15:14:00Z">
        <w:r w:rsidR="007B6662" w:rsidDel="00B1392E">
          <w:rPr>
            <w:rFonts w:eastAsiaTheme="minorEastAsia" w:hint="eastAsia"/>
          </w:rPr>
          <w:delText xml:space="preserve"> </w:delText>
        </w:r>
        <w:r w:rsidR="000D6B5A" w:rsidRPr="000D6B5A" w:rsidDel="00B1392E">
          <w:rPr>
            <w:rFonts w:eastAsiaTheme="minorEastAsia"/>
          </w:rPr>
          <w:delText xml:space="preserve">Carbon emission factors of various common metal powder production are summarized in </w:delText>
        </w:r>
        <w:commentRangeStart w:id="93"/>
        <w:r w:rsidR="000D6B5A" w:rsidRPr="004D2A41" w:rsidDel="00B1392E">
          <w:rPr>
            <w:rFonts w:eastAsiaTheme="minorEastAsia"/>
            <w:b/>
            <w:bCs/>
          </w:rPr>
          <w:delText xml:space="preserve">Table </w:delText>
        </w:r>
        <w:r w:rsidR="000D6B5A" w:rsidRPr="004D2A41" w:rsidDel="00B1392E">
          <w:rPr>
            <w:rFonts w:eastAsiaTheme="minorEastAsia" w:hint="eastAsia"/>
            <w:b/>
            <w:bCs/>
          </w:rPr>
          <w:delText>6</w:delText>
        </w:r>
        <w:r w:rsidR="000D6B5A" w:rsidRPr="004D2A41" w:rsidDel="00B1392E">
          <w:rPr>
            <w:rFonts w:eastAsiaTheme="minorEastAsia"/>
          </w:rPr>
          <w:delText xml:space="preserve">, </w:delText>
        </w:r>
      </w:del>
      <w:del w:id="94" w:author="3605188700@qq.com" w:date="2025-07-15T23:32:00Z" w16du:dateUtc="2025-07-15T15:32:00Z">
        <w:r w:rsidR="000D6B5A" w:rsidRPr="004D2A41" w:rsidDel="0036508C">
          <w:rPr>
            <w:rFonts w:eastAsiaTheme="minorEastAsia"/>
          </w:rPr>
          <w:delText xml:space="preserve">and carbon emission factors of electronic production of various common laser powder bed melting equipment are summarized in </w:delText>
        </w:r>
        <w:r w:rsidR="000D6B5A" w:rsidRPr="004D2A41" w:rsidDel="0036508C">
          <w:rPr>
            <w:rFonts w:eastAsiaTheme="minorEastAsia"/>
            <w:b/>
            <w:bCs/>
          </w:rPr>
          <w:delText xml:space="preserve">Table </w:delText>
        </w:r>
        <w:r w:rsidR="000D6B5A" w:rsidRPr="004D2A41" w:rsidDel="0036508C">
          <w:rPr>
            <w:rFonts w:eastAsiaTheme="minorEastAsia" w:hint="eastAsia"/>
            <w:b/>
            <w:bCs/>
          </w:rPr>
          <w:delText>7</w:delText>
        </w:r>
        <w:r w:rsidR="000D6B5A" w:rsidRPr="004D2A41" w:rsidDel="0036508C">
          <w:rPr>
            <w:rFonts w:eastAsiaTheme="minorEastAsia" w:hint="eastAsia"/>
          </w:rPr>
          <w:delText>.</w:delText>
        </w:r>
        <w:commentRangeEnd w:id="93"/>
        <w:r w:rsidR="004D2A41" w:rsidDel="0036508C">
          <w:rPr>
            <w:rStyle w:val="af3"/>
          </w:rPr>
          <w:commentReference w:id="93"/>
        </w:r>
      </w:del>
      <w:ins w:id="95" w:author="3605188700@qq.com" w:date="2025-07-15T23:31:00Z" w16du:dateUtc="2025-07-15T15:31:00Z">
        <w:r w:rsidR="0036508C">
          <w:rPr>
            <w:rFonts w:eastAsiaTheme="minorEastAsia" w:hint="eastAsia"/>
          </w:rPr>
          <w:t xml:space="preserve"> </w:t>
        </w:r>
      </w:ins>
      <w:commentRangeStart w:id="96"/>
      <w:ins w:id="97" w:author="3605188700@qq.com" w:date="2025-07-15T23:31:00Z">
        <w:r w:rsidR="0036508C" w:rsidRPr="0036508C">
          <w:rPr>
            <w:rFonts w:eastAsiaTheme="minorEastAsia"/>
          </w:rPr>
          <w:t xml:space="preserve">The </w:t>
        </w:r>
      </w:ins>
      <w:ins w:id="98" w:author="3605188700@qq.com" w:date="2025-07-15T23:31:00Z" w16du:dateUtc="2025-07-15T15:31:00Z">
        <w:r w:rsidR="0036508C" w:rsidRPr="007500B0">
          <w:rPr>
            <w:rFonts w:eastAsiaTheme="minorEastAsia"/>
          </w:rPr>
          <w:t xml:space="preserve">electronic </w:t>
        </w:r>
      </w:ins>
      <w:ins w:id="99" w:author="3605188700@qq.com" w:date="2025-07-15T23:31:00Z">
        <w:r w:rsidR="0036508C" w:rsidRPr="0036508C">
          <w:rPr>
            <w:rFonts w:eastAsiaTheme="minorEastAsia"/>
          </w:rPr>
          <w:t>carbon emission factor used in this study is 0.5366 kg CO₂/kWh, based on the "Announcement on the Release of Electricity Carbon Dioxide Emission Factors in 2022" issued by the Ministry of Ecology and Environment of the People's Republic of China</w:t>
        </w:r>
      </w:ins>
      <w:r w:rsidR="005B1183">
        <w:rPr>
          <w:rFonts w:eastAsiaTheme="minorEastAsia"/>
        </w:rPr>
        <w:fldChar w:fldCharType="begin"/>
      </w:r>
      <w:r w:rsidR="005B1183">
        <w:rPr>
          <w:rFonts w:eastAsiaTheme="minorEastAsia"/>
        </w:rPr>
        <w:instrText xml:space="preserve"> ADDIN ZOTERO_ITEM CSL_CITATION {"citationID":"OJJzq4zi","properties":{"formattedCitation":"(\\uc0\\u8220{}\\uc0\\u20851{}\\uc0\\u20110{}\\uc0\\u21457{}\\uc0\\u24067{}2022\\uc0\\u24180{}\\uc0\\u30005{}\\uc0\\u21147{}\\uc0\\u20108{}\\uc0\\u27687{}\\uc0\\u2</w:instrText>
      </w:r>
      <w:r w:rsidR="005B1183">
        <w:rPr>
          <w:rFonts w:eastAsiaTheme="minorEastAsia" w:hint="eastAsia"/>
        </w:rPr>
        <w:instrText>1270{}\\uc0\\u30899{}\\uc0\\u25490{}\\uc0\\u25918{}\\uc0\\u22240{}\\uc0\\u23376{}\\uc0\\u30340{}\\uc0\\u20844{}\\uc0\\u21578{},\\uc0\\u8221{} n.d.)","plainCitation":"(</w:instrText>
      </w:r>
      <w:r w:rsidR="005B1183">
        <w:rPr>
          <w:rFonts w:eastAsiaTheme="minorEastAsia" w:hint="eastAsia"/>
        </w:rPr>
        <w:instrText>“关于发布</w:instrText>
      </w:r>
      <w:r w:rsidR="005B1183">
        <w:rPr>
          <w:rFonts w:eastAsiaTheme="minorEastAsia" w:hint="eastAsia"/>
        </w:rPr>
        <w:instrText>2022</w:instrText>
      </w:r>
      <w:r w:rsidR="005B1183">
        <w:rPr>
          <w:rFonts w:eastAsiaTheme="minorEastAsia" w:hint="eastAsia"/>
        </w:rPr>
        <w:instrText>年电力二氧化碳排放因子的公告</w:instrText>
      </w:r>
      <w:r w:rsidR="005B1183">
        <w:rPr>
          <w:rFonts w:eastAsiaTheme="minorEastAsia" w:hint="eastAsia"/>
        </w:rPr>
        <w:instrText>,</w:instrText>
      </w:r>
      <w:r w:rsidR="005B1183">
        <w:rPr>
          <w:rFonts w:eastAsiaTheme="minorEastAsia" w:hint="eastAsia"/>
        </w:rPr>
        <w:instrText>”</w:instrText>
      </w:r>
      <w:r w:rsidR="005B1183">
        <w:rPr>
          <w:rFonts w:eastAsiaTheme="minorEastAsia" w:hint="eastAsia"/>
        </w:rPr>
        <w:instrText xml:space="preserve"> n.d.)","noteIndex":0},"citationItems":[{"id":129,"uris":["http://zotero.org/users/local/XRLV3CMi/items/YW2ZUKH2"],"itemData":{"id":129,"type":"webpage","title":"</w:instrText>
      </w:r>
      <w:r w:rsidR="005B1183">
        <w:rPr>
          <w:rFonts w:eastAsiaTheme="minorEastAsia" w:hint="eastAsia"/>
        </w:rPr>
        <w:instrText>关于发布</w:instrText>
      </w:r>
      <w:r w:rsidR="005B1183">
        <w:rPr>
          <w:rFonts w:eastAsiaTheme="minorEastAsia" w:hint="eastAsia"/>
        </w:rPr>
        <w:instrText>2022</w:instrText>
      </w:r>
      <w:r w:rsidR="005B1183">
        <w:rPr>
          <w:rFonts w:eastAsiaTheme="minorEastAsia" w:hint="eastAsia"/>
        </w:rPr>
        <w:instrText>年电力二氧化碳排放因子的公告</w:instrText>
      </w:r>
      <w:r w:rsidR="005B1183">
        <w:rPr>
          <w:rFonts w:eastAsiaTheme="minorEastAsia" w:hint="eastAsia"/>
        </w:rPr>
        <w:instrText>","URL":"https://www.mee.gov.cn/xxgk2018/xxgk/xxgk01/202412/t20241226_1099413.html","accessed":{"date-parts":[["2025",7,15]]}}}],"sche</w:instrText>
      </w:r>
      <w:r w:rsidR="005B1183">
        <w:rPr>
          <w:rFonts w:eastAsiaTheme="minorEastAsia"/>
        </w:rPr>
        <w:instrText xml:space="preserve">ma":"https://github.com/citation-style-language/schema/raw/master/csl-citation.json"} </w:instrText>
      </w:r>
      <w:r w:rsidR="005B1183">
        <w:rPr>
          <w:rFonts w:eastAsiaTheme="minorEastAsia"/>
        </w:rPr>
        <w:fldChar w:fldCharType="separate"/>
      </w:r>
      <w:r w:rsidR="005B1183" w:rsidRPr="005B1183">
        <w:rPr>
          <w:rFonts w:cs="Times New Roman"/>
          <w:kern w:val="0"/>
        </w:rPr>
        <w:t>(“</w:t>
      </w:r>
      <w:r w:rsidR="005B1183" w:rsidRPr="005B1183">
        <w:rPr>
          <w:rFonts w:eastAsia="宋体" w:cs="Times New Roman" w:hint="eastAsia"/>
          <w:kern w:val="0"/>
        </w:rPr>
        <w:t>关于发布</w:t>
      </w:r>
      <w:r w:rsidR="005B1183" w:rsidRPr="005B1183">
        <w:rPr>
          <w:rFonts w:cs="Times New Roman"/>
          <w:kern w:val="0"/>
        </w:rPr>
        <w:t>2022</w:t>
      </w:r>
      <w:r w:rsidR="005B1183" w:rsidRPr="005B1183">
        <w:rPr>
          <w:rFonts w:eastAsia="宋体" w:cs="Times New Roman" w:hint="eastAsia"/>
          <w:kern w:val="0"/>
        </w:rPr>
        <w:t>年电力二氧化碳排放因子的公告</w:t>
      </w:r>
      <w:r w:rsidR="005B1183" w:rsidRPr="005B1183">
        <w:rPr>
          <w:rFonts w:cs="Times New Roman"/>
          <w:kern w:val="0"/>
        </w:rPr>
        <w:t>,” n.d.)</w:t>
      </w:r>
      <w:r w:rsidR="005B1183">
        <w:rPr>
          <w:rFonts w:eastAsiaTheme="minorEastAsia"/>
        </w:rPr>
        <w:fldChar w:fldCharType="end"/>
      </w:r>
      <w:ins w:id="100" w:author="3605188700@qq.com" w:date="2025-07-15T23:31:00Z">
        <w:r w:rsidR="0036508C" w:rsidRPr="0036508C">
          <w:rPr>
            <w:rFonts w:eastAsiaTheme="minorEastAsia"/>
          </w:rPr>
          <w:t>.</w:t>
        </w:r>
      </w:ins>
      <w:commentRangeEnd w:id="96"/>
      <w:ins w:id="101" w:author="3605188700@qq.com" w:date="2025-07-15T23:32:00Z" w16du:dateUtc="2025-07-15T15:32:00Z">
        <w:r w:rsidR="0036508C">
          <w:rPr>
            <w:rStyle w:val="af3"/>
          </w:rPr>
          <w:commentReference w:id="96"/>
        </w:r>
      </w:ins>
    </w:p>
    <w:p w14:paraId="42B7DACD" w14:textId="4866DF1A" w:rsidR="00F33D29" w:rsidRPr="00F33D29" w:rsidRDefault="00B1392E">
      <w:pPr>
        <w:ind w:firstLine="480"/>
        <w:rPr>
          <w:ins w:id="102" w:author="3605188700@qq.com" w:date="2025-07-15T23:11:00Z" w16du:dateUtc="2025-07-15T15:11:00Z"/>
          <w:rFonts w:eastAsiaTheme="minorEastAsia"/>
        </w:rPr>
        <w:pPrChange w:id="103" w:author="3605188700@qq.com" w:date="2025-07-15T23:11:00Z" w16du:dateUtc="2025-07-15T15:11:00Z">
          <w:pPr>
            <w:ind w:firstLineChars="0" w:firstLine="0"/>
          </w:pPr>
        </w:pPrChange>
      </w:pPr>
      <w:ins w:id="104" w:author="3605188700@qq.com" w:date="2025-07-15T23:14:00Z" w16du:dateUtc="2025-07-15T15:14:00Z">
        <w:r>
          <w:rPr>
            <w:rFonts w:eastAsiaTheme="minorEastAsia" w:hint="eastAsia"/>
          </w:rPr>
          <w:t xml:space="preserve">As show in </w:t>
        </w:r>
        <w:r w:rsidRPr="004D2A41">
          <w:rPr>
            <w:rFonts w:eastAsiaTheme="minorEastAsia"/>
            <w:b/>
            <w:bCs/>
          </w:rPr>
          <w:t xml:space="preserve">Table </w:t>
        </w:r>
        <w:r w:rsidRPr="004D2A41">
          <w:rPr>
            <w:rFonts w:eastAsiaTheme="minorEastAsia" w:hint="eastAsia"/>
            <w:b/>
            <w:bCs/>
          </w:rPr>
          <w:t>6</w:t>
        </w:r>
      </w:ins>
      <w:ins w:id="105" w:author="3605188700@qq.com" w:date="2025-07-15T23:11:00Z" w16du:dateUtc="2025-07-15T15:11:00Z">
        <w:r w:rsidR="00F33D29" w:rsidRPr="00F33D29">
          <w:rPr>
            <w:rFonts w:eastAsiaTheme="minorEastAsia"/>
          </w:rPr>
          <w:t xml:space="preserve">, carbon emission factors for various metal powders </w:t>
        </w:r>
      </w:ins>
      <w:ins w:id="106" w:author="3605188700@qq.com" w:date="2025-07-15T23:13:00Z" w16du:dateUtc="2025-07-15T15:13:00Z">
        <w:r>
          <w:rPr>
            <w:rFonts w:eastAsiaTheme="minorEastAsia" w:hint="eastAsia"/>
          </w:rPr>
          <w:t xml:space="preserve">were </w:t>
        </w:r>
      </w:ins>
      <w:ins w:id="107" w:author="3605188700@qq.com" w:date="2025-07-15T23:11:00Z" w16du:dateUtc="2025-07-15T15:11:00Z">
        <w:r w:rsidR="00F33D29" w:rsidRPr="00F33D29">
          <w:rPr>
            <w:rFonts w:eastAsiaTheme="minorEastAsia"/>
          </w:rPr>
          <w:t xml:space="preserve">systematically retrieved and calculated using the </w:t>
        </w:r>
        <w:proofErr w:type="spellStart"/>
        <w:r w:rsidR="00F33D29" w:rsidRPr="00F33D29">
          <w:rPr>
            <w:rFonts w:eastAsiaTheme="minorEastAsia"/>
          </w:rPr>
          <w:t>OpenLCA</w:t>
        </w:r>
        <w:proofErr w:type="spellEnd"/>
        <w:r w:rsidR="00F33D29" w:rsidRPr="00F33D29">
          <w:rPr>
            <w:rFonts w:eastAsiaTheme="minorEastAsia"/>
          </w:rPr>
          <w:t xml:space="preserve"> software based on the </w:t>
        </w:r>
        <w:proofErr w:type="spellStart"/>
        <w:r w:rsidR="00F33D29" w:rsidRPr="00F33D29">
          <w:rPr>
            <w:rFonts w:eastAsiaTheme="minorEastAsia"/>
          </w:rPr>
          <w:t>Ecoinvent</w:t>
        </w:r>
        <w:proofErr w:type="spellEnd"/>
        <w:r w:rsidR="00F33D29" w:rsidRPr="00F33D29">
          <w:rPr>
            <w:rFonts w:eastAsiaTheme="minorEastAsia"/>
          </w:rPr>
          <w:t xml:space="preserve"> 3.8 and Tiangong (CLCD) databases. Although not all metal powders and production processes are fully covered in the current databases, the selected data represent the closest available matches to the actual materials and manufacturing methods used in additive manufacturing</w:t>
        </w:r>
      </w:ins>
      <w:r>
        <w:rPr>
          <w:rFonts w:eastAsiaTheme="minorEastAsia"/>
        </w:rPr>
        <w:fldChar w:fldCharType="begin"/>
      </w:r>
      <w:r>
        <w:rPr>
          <w:rFonts w:eastAsiaTheme="minorEastAsia"/>
        </w:rPr>
        <w:instrText xml:space="preserve"> ADDIN ZOTERO_ITEM CSL_CITATION {"citationID":"muQvk3Mj","properties":{"formattedCitation":"(Xiao et al., 2024)","plainCitation":"(Xiao et al., 2024)","noteIndex":0},"citationItems":[{"id":62,"uris":["http://zotero.org/users/local/XRLV3CMi/items/X37W3TUB"],"itemData":{"id":62,"type":"article-journal","abstract":"Metal powder contributes to the environmental burdens of additive manufacturing (AM) substantially. Current life cycle assessments (LCAs) of metal powders present considerable variations of lifecycle environmental inventory due to process divergence, spatial heterogeneity, or temporal ﬂuctuation. Most importantly, the amounts of LCA studies on metal powder are limited and primarily conﬁned to partial material types. To this end, based on the data surveyed from a metal powder supplier, this study conducted an LCA of titanium and nickel alloy produced by electrode-inducted and vacuum-inducted melting gas atomization, respectively. Given that energy consumption dominates the environmental burden of powder production and is inﬂuenced by metal materials’ physical properties, we proposed a Bayesian stochastic Kriging model to estimate the energy consumption during the gas atomization process. This model considered the inherent uncertainties of training data and adaptively updated the parameters of interest when new environmental data on gas atomization were available. With the predicted energy use information of speciﬁc powder, the corresponding lifecycle environmental impacts can be further autonomously estimated in conjunction with the other surveyed powder production stages. Results indicated the environmental impact of titanium alloy powder is slightly higher than that of nickel alloy powder and their lifecycle carbon emissions are around 20 kg CO2 equivalency. The proposed Bayesian stochastic Kriging model showed more accurate predictions of energy consumption compared with conventional Kriging and stochastic Kriging models. This study enables data imputation of energy consumption during gas atomization given the physical properties and producing technique of powder materials.","container-title":"Autonomous Intelligent Systems","DOI":"10.1007/s43684-024-00079-5","ISSN":"2730-616X","issue":"1","journalAbbreviation":"Auton. Intell. Syst.","language":"en","license":"https://creativecommons.org/licenses/by/4.0","note":"publisher: Springer Science and Business Media LLC","source":"Crossref","title":"Life cycle assessment of metal powder production: a Bayesian stochastic Kriging model-based autonomous estimation","title-short":"Life cycle assessment of metal powder production","URL":"https://link.springer.com/10.1007/s43684-024-00079-5","volume":"4","author":[{"family":"Xiao","given":"Haibo"},{"family":"Gao","given":"Baoyun"},{"family":"Yu","given":"Shoukang"},{"family":"Liu","given":"Bin"},{"family":"Cao","given":"Sheng"},{"family":"Peng","given":"Shitong"}],"accessed":{"date-parts":[["2025",7,10]]},"issued":{"date-parts":[["2024",10,17]]}}}],"schema":"https://github.com/citation-style-language/schema/raw/master/csl-citation.json"} </w:instrText>
      </w:r>
      <w:r>
        <w:rPr>
          <w:rFonts w:eastAsiaTheme="minorEastAsia"/>
        </w:rPr>
        <w:fldChar w:fldCharType="separate"/>
      </w:r>
      <w:r w:rsidRPr="00B1392E">
        <w:rPr>
          <w:rFonts w:eastAsiaTheme="minorEastAsia" w:cs="Times New Roman"/>
        </w:rPr>
        <w:t>(Xiao et al., 2024)</w:t>
      </w:r>
      <w:r>
        <w:rPr>
          <w:rFonts w:eastAsiaTheme="minorEastAsia"/>
        </w:rPr>
        <w:fldChar w:fldCharType="end"/>
      </w:r>
      <w:ins w:id="108" w:author="3605188700@qq.com" w:date="2025-07-15T23:11:00Z" w16du:dateUtc="2025-07-15T15:11:00Z">
        <w:r w:rsidR="00F33D29" w:rsidRPr="00F33D29">
          <w:rPr>
            <w:rFonts w:eastAsiaTheme="minorEastAsia"/>
          </w:rPr>
          <w:t xml:space="preserve">. </w:t>
        </w:r>
        <w:commentRangeStart w:id="109"/>
        <w:r w:rsidR="00F33D29" w:rsidRPr="007900AC">
          <w:rPr>
            <w:rFonts w:eastAsiaTheme="minorEastAsia"/>
            <w:highlight w:val="yellow"/>
            <w:rPrChange w:id="110" w:author="3605188700@qq.com" w:date="2025-07-15T23:19:00Z" w16du:dateUtc="2025-07-15T15:19:00Z">
              <w:rPr>
                <w:rFonts w:eastAsiaTheme="minorEastAsia"/>
              </w:rPr>
            </w:rPrChange>
          </w:rPr>
          <w:t>The data collection process strictly followed the scientific principles of life cycle assessment, prioritizing process data that closely align with the material type, production method, and regional context of the study, and cross-validating with relevant literature where possible.</w:t>
        </w:r>
      </w:ins>
      <w:commentRangeEnd w:id="109"/>
      <w:ins w:id="111" w:author="3605188700@qq.com" w:date="2025-07-15T23:19:00Z" w16du:dateUtc="2025-07-15T15:19:00Z">
        <w:r w:rsidR="007900AC">
          <w:rPr>
            <w:rStyle w:val="af3"/>
          </w:rPr>
          <w:commentReference w:id="109"/>
        </w:r>
      </w:ins>
    </w:p>
    <w:p w14:paraId="3C999E57" w14:textId="2251B7BA" w:rsidR="00F33D29" w:rsidRDefault="00F33D29" w:rsidP="00F33D29">
      <w:pPr>
        <w:ind w:firstLine="480"/>
        <w:rPr>
          <w:ins w:id="112" w:author="3605188700@qq.com" w:date="2025-07-15T23:21:00Z" w16du:dateUtc="2025-07-15T15:21:00Z"/>
          <w:rFonts w:eastAsiaTheme="minorEastAsia"/>
        </w:rPr>
      </w:pPr>
      <w:ins w:id="113" w:author="3605188700@qq.com" w:date="2025-07-15T23:11:00Z" w16du:dateUtc="2025-07-15T15:11:00Z">
        <w:r w:rsidRPr="00F33D29">
          <w:rPr>
            <w:rFonts w:eastAsiaTheme="minorEastAsia"/>
          </w:rPr>
          <w:lastRenderedPageBreak/>
          <w:t>The carbon emission factors obtained through this approach are highly representative and reliable, in line with internationally recognized LCA research practices.</w:t>
        </w:r>
      </w:ins>
    </w:p>
    <w:p w14:paraId="5DC83240" w14:textId="77777777" w:rsidR="00E376D7" w:rsidRDefault="00E376D7">
      <w:pPr>
        <w:ind w:firstLine="480"/>
        <w:rPr>
          <w:ins w:id="114" w:author="3605188700@qq.com" w:date="2025-07-15T15:47:00Z" w16du:dateUtc="2025-07-15T07:47:00Z"/>
          <w:rFonts w:eastAsiaTheme="minorEastAsia"/>
        </w:rPr>
        <w:pPrChange w:id="115" w:author="3605188700@qq.com" w:date="2025-07-15T23:11:00Z" w16du:dateUtc="2025-07-15T15:11:00Z">
          <w:pPr>
            <w:ind w:firstLineChars="0" w:firstLine="0"/>
          </w:pPr>
        </w:pPrChange>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4766"/>
        <w:gridCol w:w="2148"/>
        <w:tblGridChange w:id="116">
          <w:tblGrid>
            <w:gridCol w:w="3456"/>
            <w:gridCol w:w="3457"/>
            <w:gridCol w:w="1309"/>
            <w:gridCol w:w="2148"/>
          </w:tblGrid>
        </w:tblGridChange>
      </w:tblGrid>
      <w:tr w:rsidR="00BE018C" w14:paraId="3A81FC23" w14:textId="77777777" w:rsidTr="00645F3F">
        <w:trPr>
          <w:ins w:id="117" w:author="3605188700@qq.com" w:date="2025-07-15T15:50:00Z"/>
        </w:trPr>
        <w:tc>
          <w:tcPr>
            <w:tcW w:w="10370" w:type="dxa"/>
            <w:gridSpan w:val="3"/>
            <w:vAlign w:val="center"/>
          </w:tcPr>
          <w:p w14:paraId="6790D681" w14:textId="362F7D72" w:rsidR="00BE018C" w:rsidRDefault="00BE018C" w:rsidP="00645F3F">
            <w:pPr>
              <w:pStyle w:val="a4"/>
              <w:keepNext/>
              <w:ind w:firstLineChars="0" w:firstLine="0"/>
              <w:jc w:val="both"/>
              <w:rPr>
                <w:ins w:id="118" w:author="3605188700@qq.com" w:date="2025-07-15T15:50:00Z" w16du:dateUtc="2025-07-15T07:50:00Z"/>
                <w:b/>
                <w:bCs/>
              </w:rPr>
            </w:pPr>
            <w:ins w:id="119" w:author="3605188700@qq.com" w:date="2025-07-15T15:50:00Z" w16du:dateUtc="2025-07-15T07:50:00Z">
              <w:r>
                <w:rPr>
                  <w:b/>
                  <w:bCs/>
                </w:rPr>
                <w:t xml:space="preserve">Table </w:t>
              </w:r>
              <w:r>
                <w:rPr>
                  <w:rFonts w:hint="eastAsia"/>
                  <w:b/>
                  <w:bCs/>
                </w:rPr>
                <w:t>6</w:t>
              </w:r>
            </w:ins>
          </w:p>
        </w:tc>
      </w:tr>
      <w:tr w:rsidR="00BE018C" w14:paraId="0C8D7FAF" w14:textId="77777777" w:rsidTr="00645F3F">
        <w:trPr>
          <w:ins w:id="120" w:author="3605188700@qq.com" w:date="2025-07-15T15:50:00Z"/>
        </w:trPr>
        <w:tc>
          <w:tcPr>
            <w:tcW w:w="10370" w:type="dxa"/>
            <w:gridSpan w:val="3"/>
            <w:tcBorders>
              <w:bottom w:val="single" w:sz="4" w:space="0" w:color="auto"/>
            </w:tcBorders>
            <w:vAlign w:val="center"/>
          </w:tcPr>
          <w:p w14:paraId="27B2AC6C" w14:textId="34D1952C" w:rsidR="00BE018C" w:rsidRDefault="00BE018C" w:rsidP="00645F3F">
            <w:pPr>
              <w:ind w:firstLineChars="0" w:firstLine="0"/>
              <w:rPr>
                <w:ins w:id="121" w:author="3605188700@qq.com" w:date="2025-07-15T15:50:00Z" w16du:dateUtc="2025-07-15T07:50:00Z"/>
                <w:rFonts w:eastAsiaTheme="minorEastAsia"/>
                <w:lang w:bidi="en-US"/>
              </w:rPr>
            </w:pPr>
            <w:commentRangeStart w:id="122"/>
            <w:ins w:id="123" w:author="3605188700@qq.com" w:date="2025-07-15T15:51:00Z" w16du:dateUtc="2025-07-15T07:51:00Z">
              <w:r>
                <w:rPr>
                  <w:rFonts w:eastAsiaTheme="minorEastAsia" w:hint="eastAsia"/>
                  <w:lang w:bidi="en-US"/>
                </w:rPr>
                <w:t>Summary of CO</w:t>
              </w:r>
              <w:r>
                <w:rPr>
                  <w:rFonts w:eastAsiaTheme="minorEastAsia" w:hint="eastAsia"/>
                  <w:vertAlign w:val="subscript"/>
                  <w:lang w:bidi="en-US"/>
                </w:rPr>
                <w:t xml:space="preserve">2 </w:t>
              </w:r>
              <w:r>
                <w:rPr>
                  <w:rFonts w:eastAsiaTheme="minorEastAsia" w:hint="eastAsia"/>
                  <w:lang w:bidi="en-US"/>
                </w:rPr>
                <w:t>factors for powder production</w:t>
              </w:r>
            </w:ins>
            <w:commentRangeEnd w:id="122"/>
            <w:ins w:id="124" w:author="3605188700@qq.com" w:date="2025-07-15T16:58:00Z" w16du:dateUtc="2025-07-15T08:58:00Z">
              <w:r w:rsidR="00970A36">
                <w:rPr>
                  <w:rStyle w:val="af3"/>
                </w:rPr>
                <w:commentReference w:id="122"/>
              </w:r>
            </w:ins>
          </w:p>
        </w:tc>
      </w:tr>
      <w:tr w:rsidR="00572ACD" w14:paraId="53414A54" w14:textId="77777777" w:rsidTr="009307F8">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25" w:author="3605188700@qq.com" w:date="2025-07-15T16:01:00Z" w16du:dateUtc="2025-07-15T08:01: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26" w:author="3605188700@qq.com" w:date="2025-07-15T15:50:00Z"/>
        </w:trPr>
        <w:tc>
          <w:tcPr>
            <w:tcW w:w="3456" w:type="dxa"/>
            <w:tcBorders>
              <w:top w:val="single" w:sz="4" w:space="0" w:color="auto"/>
              <w:bottom w:val="single" w:sz="4" w:space="0" w:color="auto"/>
            </w:tcBorders>
            <w:vAlign w:val="center"/>
            <w:tcPrChange w:id="127" w:author="3605188700@qq.com" w:date="2025-07-15T16:01:00Z" w16du:dateUtc="2025-07-15T08:01:00Z">
              <w:tcPr>
                <w:tcW w:w="3456" w:type="dxa"/>
                <w:tcBorders>
                  <w:top w:val="single" w:sz="4" w:space="0" w:color="auto"/>
                  <w:bottom w:val="single" w:sz="4" w:space="0" w:color="auto"/>
                </w:tcBorders>
                <w:vAlign w:val="center"/>
              </w:tcPr>
            </w:tcPrChange>
          </w:tcPr>
          <w:p w14:paraId="44DE2C98" w14:textId="1F76E908" w:rsidR="00572ACD" w:rsidRPr="00572ACD" w:rsidRDefault="00572ACD" w:rsidP="00645F3F">
            <w:pPr>
              <w:ind w:firstLineChars="0" w:firstLine="0"/>
              <w:rPr>
                <w:ins w:id="128" w:author="3605188700@qq.com" w:date="2025-07-15T15:50:00Z" w16du:dateUtc="2025-07-15T07:50:00Z"/>
                <w:rFonts w:eastAsiaTheme="minorEastAsia"/>
                <w:lang w:bidi="en-US"/>
              </w:rPr>
            </w:pPr>
            <w:ins w:id="129" w:author="3605188700@qq.com" w:date="2025-07-15T15:54:00Z" w16du:dateUtc="2025-07-15T07:54:00Z">
              <w:r>
                <w:rPr>
                  <w:rFonts w:eastAsiaTheme="minorEastAsia" w:hint="eastAsia"/>
                  <w:lang w:bidi="en-US"/>
                </w:rPr>
                <w:t>Powder type</w:t>
              </w:r>
            </w:ins>
          </w:p>
        </w:tc>
        <w:tc>
          <w:tcPr>
            <w:tcW w:w="4766" w:type="dxa"/>
            <w:tcBorders>
              <w:top w:val="single" w:sz="4" w:space="0" w:color="auto"/>
              <w:bottom w:val="single" w:sz="4" w:space="0" w:color="auto"/>
            </w:tcBorders>
            <w:vAlign w:val="center"/>
            <w:tcPrChange w:id="130" w:author="3605188700@qq.com" w:date="2025-07-15T16:01:00Z" w16du:dateUtc="2025-07-15T08:01:00Z">
              <w:tcPr>
                <w:tcW w:w="3457" w:type="dxa"/>
                <w:tcBorders>
                  <w:top w:val="single" w:sz="4" w:space="0" w:color="auto"/>
                  <w:bottom w:val="single" w:sz="4" w:space="0" w:color="auto"/>
                </w:tcBorders>
                <w:vAlign w:val="center"/>
              </w:tcPr>
            </w:tcPrChange>
          </w:tcPr>
          <w:p w14:paraId="1A61987D" w14:textId="777C6EED" w:rsidR="00572ACD" w:rsidRPr="009307F8" w:rsidRDefault="00A67522" w:rsidP="00645F3F">
            <w:pPr>
              <w:ind w:firstLineChars="0" w:firstLine="0"/>
              <w:rPr>
                <w:ins w:id="131" w:author="3605188700@qq.com" w:date="2025-07-15T15:50:00Z" w16du:dateUtc="2025-07-15T07:50:00Z"/>
                <w:rFonts w:eastAsiaTheme="minorEastAsia"/>
                <w:lang w:bidi="en-US"/>
              </w:rPr>
            </w:pPr>
            <w:ins w:id="132" w:author="3605188700@qq.com" w:date="2025-07-15T15:54:00Z" w16du:dateUtc="2025-07-15T07:54:00Z">
              <w:r>
                <w:rPr>
                  <w:rFonts w:eastAsiaTheme="minorEastAsia" w:hint="eastAsia"/>
                  <w:lang w:bidi="en-US"/>
                </w:rPr>
                <w:t>Carbon emission fa</w:t>
              </w:r>
            </w:ins>
            <w:ins w:id="133" w:author="3605188700@qq.com" w:date="2025-07-15T15:56:00Z" w16du:dateUtc="2025-07-15T07:56:00Z">
              <w:r w:rsidR="0049336E">
                <w:rPr>
                  <w:rFonts w:eastAsiaTheme="minorEastAsia" w:hint="eastAsia"/>
                  <w:lang w:bidi="en-US"/>
                </w:rPr>
                <w:t>ctor</w:t>
              </w:r>
            </w:ins>
            <w:ins w:id="134" w:author="3605188700@qq.com" w:date="2025-07-15T16:00:00Z" w16du:dateUtc="2025-07-15T08:00:00Z">
              <w:r w:rsidR="009307F8">
                <w:rPr>
                  <w:rFonts w:eastAsiaTheme="minorEastAsia" w:hint="eastAsia"/>
                  <w:lang w:bidi="en-US"/>
                </w:rPr>
                <w:t xml:space="preserve"> (kg CO</w:t>
              </w:r>
              <w:r w:rsidR="009307F8">
                <w:rPr>
                  <w:rFonts w:eastAsiaTheme="minorEastAsia" w:hint="eastAsia"/>
                  <w:vertAlign w:val="subscript"/>
                  <w:lang w:bidi="en-US"/>
                </w:rPr>
                <w:t>2</w:t>
              </w:r>
              <w:r w:rsidR="009307F8">
                <w:rPr>
                  <w:rFonts w:eastAsiaTheme="minorEastAsia" w:hint="eastAsia"/>
                  <w:lang w:bidi="en-US"/>
                </w:rPr>
                <w:t>/kg)</w:t>
              </w:r>
            </w:ins>
          </w:p>
        </w:tc>
        <w:tc>
          <w:tcPr>
            <w:tcW w:w="2148" w:type="dxa"/>
            <w:tcBorders>
              <w:top w:val="single" w:sz="4" w:space="0" w:color="auto"/>
              <w:bottom w:val="single" w:sz="4" w:space="0" w:color="auto"/>
            </w:tcBorders>
            <w:vAlign w:val="center"/>
            <w:tcPrChange w:id="135" w:author="3605188700@qq.com" w:date="2025-07-15T16:01:00Z" w16du:dateUtc="2025-07-15T08:01:00Z">
              <w:tcPr>
                <w:tcW w:w="3457" w:type="dxa"/>
                <w:gridSpan w:val="2"/>
                <w:tcBorders>
                  <w:top w:val="single" w:sz="4" w:space="0" w:color="auto"/>
                  <w:bottom w:val="single" w:sz="4" w:space="0" w:color="auto"/>
                </w:tcBorders>
                <w:vAlign w:val="center"/>
              </w:tcPr>
            </w:tcPrChange>
          </w:tcPr>
          <w:p w14:paraId="670C05A4" w14:textId="379E662C" w:rsidR="00572ACD" w:rsidRPr="00BE018C" w:rsidRDefault="00A67522" w:rsidP="00645F3F">
            <w:pPr>
              <w:ind w:firstLineChars="0" w:firstLine="0"/>
              <w:rPr>
                <w:ins w:id="136" w:author="3605188700@qq.com" w:date="2025-07-15T15:50:00Z" w16du:dateUtc="2025-07-15T07:50:00Z"/>
                <w:rFonts w:eastAsiaTheme="minorEastAsia"/>
                <w:lang w:bidi="en-US"/>
              </w:rPr>
            </w:pPr>
            <w:ins w:id="137" w:author="3605188700@qq.com" w:date="2025-07-15T15:55:00Z" w16du:dateUtc="2025-07-15T07:55:00Z">
              <w:r>
                <w:rPr>
                  <w:rFonts w:eastAsiaTheme="minorEastAsia" w:hint="eastAsia"/>
                  <w:lang w:bidi="en-US"/>
                </w:rPr>
                <w:t>Ref</w:t>
              </w:r>
            </w:ins>
            <w:ins w:id="138" w:author="3605188700@qq.com" w:date="2025-07-15T15:56:00Z" w16du:dateUtc="2025-07-15T07:56:00Z">
              <w:r>
                <w:rPr>
                  <w:rFonts w:eastAsiaTheme="minorEastAsia" w:hint="eastAsia"/>
                  <w:lang w:bidi="en-US"/>
                </w:rPr>
                <w:t>erence</w:t>
              </w:r>
            </w:ins>
          </w:p>
        </w:tc>
      </w:tr>
      <w:tr w:rsidR="009307F8" w14:paraId="13A47384" w14:textId="77777777" w:rsidTr="009307F8">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39" w:author="3605188700@qq.com" w:date="2025-07-15T16:01:00Z" w16du:dateUtc="2025-07-15T08:01: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0" w:author="3605188700@qq.com" w:date="2025-07-15T15:56:00Z"/>
        </w:trPr>
        <w:tc>
          <w:tcPr>
            <w:tcW w:w="3456" w:type="dxa"/>
            <w:tcBorders>
              <w:top w:val="single" w:sz="4" w:space="0" w:color="auto"/>
              <w:bottom w:val="single" w:sz="4" w:space="0" w:color="auto"/>
            </w:tcBorders>
            <w:vAlign w:val="center"/>
            <w:tcPrChange w:id="141" w:author="3605188700@qq.com" w:date="2025-07-15T16:01:00Z" w16du:dateUtc="2025-07-15T08:01:00Z">
              <w:tcPr>
                <w:tcW w:w="3456" w:type="dxa"/>
                <w:tcBorders>
                  <w:top w:val="single" w:sz="4" w:space="0" w:color="auto"/>
                  <w:bottom w:val="single" w:sz="4" w:space="0" w:color="auto"/>
                </w:tcBorders>
                <w:vAlign w:val="center"/>
              </w:tcPr>
            </w:tcPrChange>
          </w:tcPr>
          <w:p w14:paraId="4423635F" w14:textId="3FAC97D8" w:rsidR="009307F8" w:rsidRDefault="00917A0E" w:rsidP="00645F3F">
            <w:pPr>
              <w:ind w:firstLineChars="0" w:firstLine="0"/>
              <w:rPr>
                <w:ins w:id="142" w:author="3605188700@qq.com" w:date="2025-07-15T15:56:00Z" w16du:dateUtc="2025-07-15T07:56:00Z"/>
                <w:rFonts w:eastAsiaTheme="minorEastAsia"/>
                <w:lang w:bidi="en-US"/>
              </w:rPr>
            </w:pPr>
            <w:ins w:id="143" w:author="3605188700@qq.com" w:date="2025-07-15T16:07:00Z" w16du:dateUtc="2025-07-15T08:07:00Z">
              <w:r w:rsidRPr="00917A0E">
                <w:rPr>
                  <w:rFonts w:eastAsiaTheme="minorEastAsia"/>
                  <w:lang w:bidi="en-US"/>
                </w:rPr>
                <w:t>Titanium</w:t>
              </w:r>
            </w:ins>
          </w:p>
        </w:tc>
        <w:tc>
          <w:tcPr>
            <w:tcW w:w="4766" w:type="dxa"/>
            <w:tcBorders>
              <w:top w:val="single" w:sz="4" w:space="0" w:color="auto"/>
              <w:bottom w:val="single" w:sz="4" w:space="0" w:color="auto"/>
            </w:tcBorders>
            <w:vAlign w:val="center"/>
            <w:tcPrChange w:id="144" w:author="3605188700@qq.com" w:date="2025-07-15T16:01:00Z" w16du:dateUtc="2025-07-15T08:01:00Z">
              <w:tcPr>
                <w:tcW w:w="3457" w:type="dxa"/>
                <w:tcBorders>
                  <w:top w:val="single" w:sz="4" w:space="0" w:color="auto"/>
                  <w:bottom w:val="single" w:sz="4" w:space="0" w:color="auto"/>
                </w:tcBorders>
                <w:vAlign w:val="center"/>
              </w:tcPr>
            </w:tcPrChange>
          </w:tcPr>
          <w:p w14:paraId="1CA81A64" w14:textId="7D0F3A37" w:rsidR="009307F8" w:rsidRDefault="00917A0E" w:rsidP="00645F3F">
            <w:pPr>
              <w:ind w:firstLineChars="0" w:firstLine="0"/>
              <w:rPr>
                <w:ins w:id="145" w:author="3605188700@qq.com" w:date="2025-07-15T15:56:00Z" w16du:dateUtc="2025-07-15T07:56:00Z"/>
                <w:rFonts w:eastAsiaTheme="minorEastAsia"/>
                <w:lang w:bidi="en-US"/>
              </w:rPr>
            </w:pPr>
            <w:ins w:id="146" w:author="3605188700@qq.com" w:date="2025-07-15T16:08:00Z" w16du:dateUtc="2025-07-15T08:08:00Z">
              <w:r w:rsidRPr="00917A0E">
                <w:rPr>
                  <w:rFonts w:eastAsiaTheme="minorEastAsia"/>
                  <w:lang w:bidi="en-US"/>
                </w:rPr>
                <w:t>20.457</w:t>
              </w:r>
            </w:ins>
          </w:p>
        </w:tc>
        <w:tc>
          <w:tcPr>
            <w:tcW w:w="2148" w:type="dxa"/>
            <w:tcBorders>
              <w:top w:val="single" w:sz="4" w:space="0" w:color="auto"/>
              <w:bottom w:val="single" w:sz="4" w:space="0" w:color="auto"/>
            </w:tcBorders>
            <w:vAlign w:val="center"/>
            <w:tcPrChange w:id="147" w:author="3605188700@qq.com" w:date="2025-07-15T16:01:00Z" w16du:dateUtc="2025-07-15T08:01:00Z">
              <w:tcPr>
                <w:tcW w:w="3457" w:type="dxa"/>
                <w:gridSpan w:val="2"/>
                <w:tcBorders>
                  <w:top w:val="single" w:sz="4" w:space="0" w:color="auto"/>
                  <w:bottom w:val="single" w:sz="4" w:space="0" w:color="auto"/>
                </w:tcBorders>
                <w:vAlign w:val="center"/>
              </w:tcPr>
            </w:tcPrChange>
          </w:tcPr>
          <w:p w14:paraId="780930DD" w14:textId="77777777" w:rsidR="009307F8" w:rsidRDefault="009307F8" w:rsidP="00645F3F">
            <w:pPr>
              <w:ind w:firstLineChars="0" w:firstLine="0"/>
              <w:rPr>
                <w:ins w:id="148" w:author="3605188700@qq.com" w:date="2025-07-15T15:56:00Z" w16du:dateUtc="2025-07-15T07:56:00Z"/>
                <w:rFonts w:eastAsiaTheme="minorEastAsia"/>
                <w:lang w:bidi="en-US"/>
              </w:rPr>
            </w:pPr>
          </w:p>
        </w:tc>
      </w:tr>
      <w:tr w:rsidR="00917A0E" w14:paraId="60ACC476" w14:textId="77777777" w:rsidTr="009307F8">
        <w:trPr>
          <w:ins w:id="149" w:author="3605188700@qq.com" w:date="2025-07-15T16:03:00Z"/>
        </w:trPr>
        <w:tc>
          <w:tcPr>
            <w:tcW w:w="3456" w:type="dxa"/>
            <w:tcBorders>
              <w:top w:val="single" w:sz="4" w:space="0" w:color="auto"/>
              <w:bottom w:val="single" w:sz="4" w:space="0" w:color="auto"/>
            </w:tcBorders>
            <w:vAlign w:val="center"/>
          </w:tcPr>
          <w:p w14:paraId="6BCF5B63" w14:textId="6BE13817" w:rsidR="00917A0E" w:rsidRPr="00917A0E" w:rsidRDefault="00917A0E" w:rsidP="00645F3F">
            <w:pPr>
              <w:ind w:firstLineChars="0" w:firstLine="0"/>
              <w:rPr>
                <w:ins w:id="150" w:author="3605188700@qq.com" w:date="2025-07-15T16:03:00Z" w16du:dateUtc="2025-07-15T08:03:00Z"/>
                <w:rFonts w:eastAsiaTheme="minorEastAsia"/>
                <w:lang w:bidi="en-US"/>
              </w:rPr>
            </w:pPr>
            <w:ins w:id="151" w:author="3605188700@qq.com" w:date="2025-07-15T16:05:00Z" w16du:dateUtc="2025-07-15T08:05:00Z">
              <w:r w:rsidRPr="00917A0E">
                <w:rPr>
                  <w:rFonts w:eastAsiaTheme="minorEastAsia"/>
                  <w:lang w:bidi="en-US"/>
                </w:rPr>
                <w:t>Steel</w:t>
              </w:r>
            </w:ins>
            <w:ins w:id="152" w:author="3605188700@qq.com" w:date="2025-07-15T16:06:00Z" w16du:dateUtc="2025-07-15T08:06:00Z">
              <w:r w:rsidRPr="00917A0E">
                <w:rPr>
                  <w:rFonts w:eastAsiaTheme="minorEastAsia"/>
                  <w:lang w:bidi="en-US"/>
                </w:rPr>
                <w:t xml:space="preserve"> </w:t>
              </w:r>
            </w:ins>
          </w:p>
        </w:tc>
        <w:tc>
          <w:tcPr>
            <w:tcW w:w="4766" w:type="dxa"/>
            <w:tcBorders>
              <w:top w:val="single" w:sz="4" w:space="0" w:color="auto"/>
              <w:bottom w:val="single" w:sz="4" w:space="0" w:color="auto"/>
            </w:tcBorders>
            <w:vAlign w:val="center"/>
          </w:tcPr>
          <w:p w14:paraId="0CF1D0A4" w14:textId="7AD27C02" w:rsidR="00917A0E" w:rsidRDefault="00917A0E" w:rsidP="00645F3F">
            <w:pPr>
              <w:ind w:firstLineChars="0" w:firstLine="0"/>
              <w:rPr>
                <w:ins w:id="153" w:author="3605188700@qq.com" w:date="2025-07-15T16:03:00Z" w16du:dateUtc="2025-07-15T08:03:00Z"/>
                <w:rFonts w:eastAsiaTheme="minorEastAsia"/>
                <w:lang w:bidi="en-US"/>
              </w:rPr>
            </w:pPr>
            <w:ins w:id="154" w:author="3605188700@qq.com" w:date="2025-07-15T16:05:00Z" w16du:dateUtc="2025-07-15T08:05:00Z">
              <w:r w:rsidRPr="00917A0E">
                <w:rPr>
                  <w:rFonts w:eastAsiaTheme="minorEastAsia"/>
                  <w:lang w:bidi="en-US"/>
                </w:rPr>
                <w:t>0.7</w:t>
              </w:r>
            </w:ins>
          </w:p>
        </w:tc>
        <w:tc>
          <w:tcPr>
            <w:tcW w:w="2148" w:type="dxa"/>
            <w:tcBorders>
              <w:top w:val="single" w:sz="4" w:space="0" w:color="auto"/>
              <w:bottom w:val="single" w:sz="4" w:space="0" w:color="auto"/>
            </w:tcBorders>
            <w:vAlign w:val="center"/>
          </w:tcPr>
          <w:p w14:paraId="33DDD7CE" w14:textId="77777777" w:rsidR="00917A0E" w:rsidRDefault="00917A0E" w:rsidP="00645F3F">
            <w:pPr>
              <w:ind w:firstLineChars="0" w:firstLine="0"/>
              <w:rPr>
                <w:ins w:id="155" w:author="3605188700@qq.com" w:date="2025-07-15T16:03:00Z" w16du:dateUtc="2025-07-15T08:03:00Z"/>
                <w:rFonts w:eastAsiaTheme="minorEastAsia"/>
                <w:lang w:bidi="en-US"/>
              </w:rPr>
            </w:pPr>
          </w:p>
        </w:tc>
      </w:tr>
      <w:tr w:rsidR="00917A0E" w14:paraId="594482E3" w14:textId="77777777" w:rsidTr="009307F8">
        <w:trPr>
          <w:ins w:id="156" w:author="3605188700@qq.com" w:date="2025-07-15T16:07:00Z"/>
        </w:trPr>
        <w:tc>
          <w:tcPr>
            <w:tcW w:w="3456" w:type="dxa"/>
            <w:tcBorders>
              <w:top w:val="single" w:sz="4" w:space="0" w:color="auto"/>
              <w:bottom w:val="single" w:sz="4" w:space="0" w:color="auto"/>
            </w:tcBorders>
            <w:vAlign w:val="center"/>
          </w:tcPr>
          <w:p w14:paraId="6D7F8565" w14:textId="0D2851C1" w:rsidR="00917A0E" w:rsidRPr="00917A0E" w:rsidRDefault="00917A0E" w:rsidP="00645F3F">
            <w:pPr>
              <w:ind w:firstLineChars="0" w:firstLine="0"/>
              <w:rPr>
                <w:ins w:id="157" w:author="3605188700@qq.com" w:date="2025-07-15T16:07:00Z" w16du:dateUtc="2025-07-15T08:07:00Z"/>
                <w:rFonts w:eastAsiaTheme="minorEastAsia"/>
                <w:lang w:bidi="en-US"/>
              </w:rPr>
            </w:pPr>
            <w:ins w:id="158" w:author="3605188700@qq.com" w:date="2025-07-15T16:07:00Z" w16du:dateUtc="2025-07-15T08:07:00Z">
              <w:r w:rsidRPr="00917A0E">
                <w:rPr>
                  <w:rFonts w:eastAsiaTheme="minorEastAsia"/>
                  <w:lang w:bidi="en-US"/>
                </w:rPr>
                <w:t>Nickel</w:t>
              </w:r>
            </w:ins>
          </w:p>
        </w:tc>
        <w:tc>
          <w:tcPr>
            <w:tcW w:w="4766" w:type="dxa"/>
            <w:tcBorders>
              <w:top w:val="single" w:sz="4" w:space="0" w:color="auto"/>
              <w:bottom w:val="single" w:sz="4" w:space="0" w:color="auto"/>
            </w:tcBorders>
            <w:vAlign w:val="center"/>
          </w:tcPr>
          <w:p w14:paraId="502D5DA4" w14:textId="159CFBF1" w:rsidR="00917A0E" w:rsidRPr="00917A0E" w:rsidRDefault="00917A0E" w:rsidP="00645F3F">
            <w:pPr>
              <w:ind w:firstLineChars="0" w:firstLine="0"/>
              <w:rPr>
                <w:ins w:id="159" w:author="3605188700@qq.com" w:date="2025-07-15T16:07:00Z" w16du:dateUtc="2025-07-15T08:07:00Z"/>
                <w:rFonts w:eastAsiaTheme="minorEastAsia"/>
                <w:lang w:bidi="en-US"/>
              </w:rPr>
            </w:pPr>
            <w:ins w:id="160" w:author="3605188700@qq.com" w:date="2025-07-15T16:08:00Z" w16du:dateUtc="2025-07-15T08:08:00Z">
              <w:r w:rsidRPr="00917A0E">
                <w:rPr>
                  <w:rFonts w:eastAsiaTheme="minorEastAsia"/>
                  <w:lang w:bidi="en-US"/>
                </w:rPr>
                <w:t>19.553</w:t>
              </w:r>
            </w:ins>
          </w:p>
        </w:tc>
        <w:tc>
          <w:tcPr>
            <w:tcW w:w="2148" w:type="dxa"/>
            <w:tcBorders>
              <w:top w:val="single" w:sz="4" w:space="0" w:color="auto"/>
              <w:bottom w:val="single" w:sz="4" w:space="0" w:color="auto"/>
            </w:tcBorders>
            <w:vAlign w:val="center"/>
          </w:tcPr>
          <w:p w14:paraId="776E306B" w14:textId="77777777" w:rsidR="00917A0E" w:rsidRDefault="00917A0E" w:rsidP="00645F3F">
            <w:pPr>
              <w:ind w:firstLineChars="0" w:firstLine="0"/>
              <w:rPr>
                <w:ins w:id="161" w:author="3605188700@qq.com" w:date="2025-07-15T16:07:00Z" w16du:dateUtc="2025-07-15T08:07:00Z"/>
                <w:rFonts w:eastAsiaTheme="minorEastAsia"/>
                <w:lang w:bidi="en-US"/>
              </w:rPr>
            </w:pPr>
          </w:p>
        </w:tc>
      </w:tr>
      <w:tr w:rsidR="00917A0E" w14:paraId="27376200" w14:textId="77777777" w:rsidTr="009307F8">
        <w:trPr>
          <w:ins w:id="162" w:author="3605188700@qq.com" w:date="2025-07-15T16:04:00Z"/>
        </w:trPr>
        <w:tc>
          <w:tcPr>
            <w:tcW w:w="3456" w:type="dxa"/>
            <w:tcBorders>
              <w:top w:val="single" w:sz="4" w:space="0" w:color="auto"/>
              <w:bottom w:val="single" w:sz="4" w:space="0" w:color="auto"/>
            </w:tcBorders>
            <w:vAlign w:val="center"/>
          </w:tcPr>
          <w:p w14:paraId="1ED81260" w14:textId="3FAA1C76" w:rsidR="00917A0E" w:rsidRPr="00917A0E" w:rsidRDefault="00917A0E" w:rsidP="00645F3F">
            <w:pPr>
              <w:ind w:firstLineChars="0" w:firstLine="0"/>
              <w:rPr>
                <w:ins w:id="163" w:author="3605188700@qq.com" w:date="2025-07-15T16:04:00Z" w16du:dateUtc="2025-07-15T08:04:00Z"/>
                <w:rFonts w:eastAsiaTheme="minorEastAsia"/>
                <w:lang w:bidi="en-US"/>
              </w:rPr>
            </w:pPr>
            <w:commentRangeStart w:id="164"/>
            <w:ins w:id="165" w:author="3605188700@qq.com" w:date="2025-07-15T16:05:00Z" w16du:dateUtc="2025-07-15T08:05:00Z">
              <w:r w:rsidRPr="00917A0E">
                <w:rPr>
                  <w:rFonts w:eastAsiaTheme="minorEastAsia"/>
                  <w:lang w:bidi="en-US"/>
                </w:rPr>
                <w:t>Stainless steel</w:t>
              </w:r>
            </w:ins>
            <w:commentRangeEnd w:id="164"/>
            <w:ins w:id="166" w:author="3605188700@qq.com" w:date="2025-12-05T21:03:00Z" w16du:dateUtc="2025-12-06T02:03:00Z">
              <w:r w:rsidR="00DA158B">
                <w:rPr>
                  <w:rStyle w:val="af3"/>
                </w:rPr>
                <w:commentReference w:id="164"/>
              </w:r>
            </w:ins>
          </w:p>
        </w:tc>
        <w:tc>
          <w:tcPr>
            <w:tcW w:w="4766" w:type="dxa"/>
            <w:tcBorders>
              <w:top w:val="single" w:sz="4" w:space="0" w:color="auto"/>
              <w:bottom w:val="single" w:sz="4" w:space="0" w:color="auto"/>
            </w:tcBorders>
            <w:vAlign w:val="center"/>
          </w:tcPr>
          <w:p w14:paraId="6245AF1C" w14:textId="0D1E9ED2" w:rsidR="00917A0E" w:rsidRDefault="00917A0E" w:rsidP="00645F3F">
            <w:pPr>
              <w:ind w:firstLineChars="0" w:firstLine="0"/>
              <w:rPr>
                <w:ins w:id="167" w:author="3605188700@qq.com" w:date="2025-07-15T16:04:00Z" w16du:dateUtc="2025-07-15T08:04:00Z"/>
                <w:rFonts w:eastAsiaTheme="minorEastAsia"/>
                <w:lang w:bidi="en-US"/>
              </w:rPr>
            </w:pPr>
            <w:ins w:id="168" w:author="3605188700@qq.com" w:date="2025-07-15T16:05:00Z" w16du:dateUtc="2025-07-15T08:05:00Z">
              <w:r>
                <w:rPr>
                  <w:rFonts w:eastAsiaTheme="minorEastAsia" w:hint="eastAsia"/>
                  <w:lang w:bidi="en-US"/>
                </w:rPr>
                <w:t>1.45</w:t>
              </w:r>
            </w:ins>
          </w:p>
        </w:tc>
        <w:tc>
          <w:tcPr>
            <w:tcW w:w="2148" w:type="dxa"/>
            <w:tcBorders>
              <w:top w:val="single" w:sz="4" w:space="0" w:color="auto"/>
              <w:bottom w:val="single" w:sz="4" w:space="0" w:color="auto"/>
            </w:tcBorders>
            <w:vAlign w:val="center"/>
          </w:tcPr>
          <w:p w14:paraId="265BB4E4" w14:textId="77777777" w:rsidR="00917A0E" w:rsidRDefault="00917A0E" w:rsidP="00645F3F">
            <w:pPr>
              <w:ind w:firstLineChars="0" w:firstLine="0"/>
              <w:rPr>
                <w:ins w:id="169" w:author="3605188700@qq.com" w:date="2025-07-15T16:04:00Z" w16du:dateUtc="2025-07-15T08:04:00Z"/>
                <w:rFonts w:eastAsiaTheme="minorEastAsia"/>
                <w:lang w:bidi="en-US"/>
              </w:rPr>
            </w:pPr>
          </w:p>
        </w:tc>
      </w:tr>
      <w:tr w:rsidR="00917A0E" w14:paraId="3D9C78DC" w14:textId="77777777" w:rsidTr="009307F8">
        <w:trPr>
          <w:ins w:id="170" w:author="3605188700@qq.com" w:date="2025-07-15T16:06:00Z"/>
        </w:trPr>
        <w:tc>
          <w:tcPr>
            <w:tcW w:w="3456" w:type="dxa"/>
            <w:tcBorders>
              <w:top w:val="single" w:sz="4" w:space="0" w:color="auto"/>
              <w:bottom w:val="single" w:sz="4" w:space="0" w:color="auto"/>
            </w:tcBorders>
            <w:vAlign w:val="center"/>
          </w:tcPr>
          <w:p w14:paraId="69022A6C" w14:textId="48ABC228" w:rsidR="00917A0E" w:rsidRPr="00917A0E" w:rsidRDefault="00917A0E" w:rsidP="00645F3F">
            <w:pPr>
              <w:ind w:firstLineChars="0" w:firstLine="0"/>
              <w:rPr>
                <w:ins w:id="171" w:author="3605188700@qq.com" w:date="2025-07-15T16:06:00Z" w16du:dateUtc="2025-07-15T08:06:00Z"/>
                <w:rFonts w:eastAsiaTheme="minorEastAsia"/>
                <w:lang w:bidi="en-US"/>
              </w:rPr>
            </w:pPr>
            <w:ins w:id="172" w:author="3605188700@qq.com" w:date="2025-07-15T16:06:00Z" w16du:dateUtc="2025-07-15T08:06:00Z">
              <w:r w:rsidRPr="00917A0E">
                <w:rPr>
                  <w:rFonts w:eastAsiaTheme="minorEastAsia"/>
                  <w:lang w:bidi="en-US"/>
                </w:rPr>
                <w:t>Cast iron</w:t>
              </w:r>
            </w:ins>
          </w:p>
        </w:tc>
        <w:tc>
          <w:tcPr>
            <w:tcW w:w="4766" w:type="dxa"/>
            <w:tcBorders>
              <w:top w:val="single" w:sz="4" w:space="0" w:color="auto"/>
              <w:bottom w:val="single" w:sz="4" w:space="0" w:color="auto"/>
            </w:tcBorders>
            <w:vAlign w:val="center"/>
          </w:tcPr>
          <w:p w14:paraId="13227376" w14:textId="3697FD96" w:rsidR="00917A0E" w:rsidRDefault="00917A0E" w:rsidP="00645F3F">
            <w:pPr>
              <w:ind w:firstLineChars="0" w:firstLine="0"/>
              <w:rPr>
                <w:ins w:id="173" w:author="3605188700@qq.com" w:date="2025-07-15T16:06:00Z" w16du:dateUtc="2025-07-15T08:06:00Z"/>
                <w:rFonts w:eastAsiaTheme="minorEastAsia"/>
                <w:lang w:bidi="en-US"/>
              </w:rPr>
            </w:pPr>
            <w:ins w:id="174" w:author="3605188700@qq.com" w:date="2025-07-15T16:06:00Z" w16du:dateUtc="2025-07-15T08:06:00Z">
              <w:r w:rsidRPr="00917A0E">
                <w:rPr>
                  <w:rFonts w:eastAsiaTheme="minorEastAsia"/>
                  <w:lang w:bidi="en-US"/>
                </w:rPr>
                <w:t>0.31</w:t>
              </w:r>
            </w:ins>
          </w:p>
        </w:tc>
        <w:tc>
          <w:tcPr>
            <w:tcW w:w="2148" w:type="dxa"/>
            <w:tcBorders>
              <w:top w:val="single" w:sz="4" w:space="0" w:color="auto"/>
              <w:bottom w:val="single" w:sz="4" w:space="0" w:color="auto"/>
            </w:tcBorders>
            <w:vAlign w:val="center"/>
          </w:tcPr>
          <w:p w14:paraId="2BB443DE" w14:textId="77777777" w:rsidR="00917A0E" w:rsidRDefault="00917A0E" w:rsidP="00645F3F">
            <w:pPr>
              <w:ind w:firstLineChars="0" w:firstLine="0"/>
              <w:rPr>
                <w:ins w:id="175" w:author="3605188700@qq.com" w:date="2025-07-15T16:06:00Z" w16du:dateUtc="2025-07-15T08:06:00Z"/>
                <w:rFonts w:eastAsiaTheme="minorEastAsia"/>
                <w:lang w:bidi="en-US"/>
              </w:rPr>
            </w:pPr>
          </w:p>
        </w:tc>
      </w:tr>
      <w:tr w:rsidR="00917A0E" w14:paraId="43FD71FA" w14:textId="77777777" w:rsidTr="009307F8">
        <w:trPr>
          <w:ins w:id="176" w:author="3605188700@qq.com" w:date="2025-07-15T16:06:00Z"/>
        </w:trPr>
        <w:tc>
          <w:tcPr>
            <w:tcW w:w="3456" w:type="dxa"/>
            <w:tcBorders>
              <w:top w:val="single" w:sz="4" w:space="0" w:color="auto"/>
              <w:bottom w:val="single" w:sz="4" w:space="0" w:color="auto"/>
            </w:tcBorders>
            <w:vAlign w:val="center"/>
          </w:tcPr>
          <w:p w14:paraId="7FC7495E" w14:textId="1FCA3C30" w:rsidR="00917A0E" w:rsidRPr="00917A0E" w:rsidRDefault="00917A0E" w:rsidP="00645F3F">
            <w:pPr>
              <w:ind w:firstLineChars="0" w:firstLine="0"/>
              <w:rPr>
                <w:ins w:id="177" w:author="3605188700@qq.com" w:date="2025-07-15T16:06:00Z" w16du:dateUtc="2025-07-15T08:06:00Z"/>
                <w:rFonts w:eastAsiaTheme="minorEastAsia"/>
                <w:lang w:bidi="en-US"/>
              </w:rPr>
            </w:pPr>
            <w:ins w:id="178" w:author="3605188700@qq.com" w:date="2025-07-15T16:07:00Z" w16du:dateUtc="2025-07-15T08:07:00Z">
              <w:r w:rsidRPr="00917A0E">
                <w:rPr>
                  <w:rFonts w:eastAsiaTheme="minorEastAsia"/>
                  <w:lang w:bidi="en-US"/>
                </w:rPr>
                <w:t>Ti6Al4V</w:t>
              </w:r>
            </w:ins>
          </w:p>
        </w:tc>
        <w:tc>
          <w:tcPr>
            <w:tcW w:w="4766" w:type="dxa"/>
            <w:tcBorders>
              <w:top w:val="single" w:sz="4" w:space="0" w:color="auto"/>
              <w:bottom w:val="single" w:sz="4" w:space="0" w:color="auto"/>
            </w:tcBorders>
            <w:vAlign w:val="center"/>
          </w:tcPr>
          <w:p w14:paraId="1B56A53E" w14:textId="7AEB5317" w:rsidR="00917A0E" w:rsidRDefault="00917A0E" w:rsidP="00645F3F">
            <w:pPr>
              <w:ind w:firstLineChars="0" w:firstLine="0"/>
              <w:rPr>
                <w:ins w:id="179" w:author="3605188700@qq.com" w:date="2025-07-15T16:06:00Z" w16du:dateUtc="2025-07-15T08:06:00Z"/>
                <w:rFonts w:eastAsiaTheme="minorEastAsia"/>
                <w:lang w:bidi="en-US"/>
              </w:rPr>
            </w:pPr>
            <w:ins w:id="180" w:author="3605188700@qq.com" w:date="2025-07-15T16:07:00Z" w16du:dateUtc="2025-07-15T08:07:00Z">
              <w:r>
                <w:rPr>
                  <w:rFonts w:eastAsiaTheme="minorEastAsia" w:hint="eastAsia"/>
                  <w:lang w:bidi="en-US"/>
                </w:rPr>
                <w:t>5.2</w:t>
              </w:r>
            </w:ins>
          </w:p>
        </w:tc>
        <w:tc>
          <w:tcPr>
            <w:tcW w:w="2148" w:type="dxa"/>
            <w:tcBorders>
              <w:top w:val="single" w:sz="4" w:space="0" w:color="auto"/>
              <w:bottom w:val="single" w:sz="4" w:space="0" w:color="auto"/>
            </w:tcBorders>
            <w:vAlign w:val="center"/>
          </w:tcPr>
          <w:p w14:paraId="660E0C5E" w14:textId="77777777" w:rsidR="00917A0E" w:rsidRDefault="00917A0E" w:rsidP="00645F3F">
            <w:pPr>
              <w:ind w:firstLineChars="0" w:firstLine="0"/>
              <w:rPr>
                <w:ins w:id="181" w:author="3605188700@qq.com" w:date="2025-07-15T16:06:00Z" w16du:dateUtc="2025-07-15T08:06:00Z"/>
                <w:rFonts w:eastAsiaTheme="minorEastAsia"/>
                <w:lang w:bidi="en-US"/>
              </w:rPr>
            </w:pPr>
          </w:p>
        </w:tc>
      </w:tr>
    </w:tbl>
    <w:p w14:paraId="1DC6D924" w14:textId="77777777" w:rsidR="00EF6371" w:rsidRDefault="00EF6371" w:rsidP="000756F8">
      <w:pPr>
        <w:ind w:firstLineChars="0" w:firstLine="0"/>
        <w:rPr>
          <w:rFonts w:eastAsiaTheme="minorEastAsia"/>
        </w:rPr>
      </w:pPr>
    </w:p>
    <w:p w14:paraId="5BD80C61" w14:textId="1A12C8C1" w:rsidR="000D6B5A" w:rsidRDefault="00BD38A4" w:rsidP="00C359EA">
      <w:pPr>
        <w:ind w:firstLine="480"/>
        <w:rPr>
          <w:rFonts w:eastAsiaTheme="minorEastAsia"/>
        </w:rPr>
      </w:pPr>
      <w:r w:rsidRPr="00BD38A4">
        <w:rPr>
          <w:rFonts w:eastAsiaTheme="minorEastAsia"/>
        </w:rPr>
        <w:t>For a fair comparison of</w:t>
      </w:r>
      <w:r>
        <w:rPr>
          <w:rFonts w:eastAsiaTheme="minorEastAsia" w:hint="eastAsia"/>
        </w:rPr>
        <w:t xml:space="preserve"> each</w:t>
      </w:r>
      <w:r w:rsidRPr="00BD38A4">
        <w:rPr>
          <w:rFonts w:eastAsiaTheme="minorEastAsia"/>
        </w:rPr>
        <w:t xml:space="preserve"> parameter combination, the functional unit was set to produce </w:t>
      </w:r>
      <m:oMath>
        <m:sSup>
          <m:sSupPr>
            <m:ctrlPr>
              <w:rPr>
                <w:rFonts w:ascii="Cambria Math" w:eastAsiaTheme="minorEastAsia" w:hAnsi="Cambria Math"/>
                <w:i/>
              </w:rPr>
            </m:ctrlPr>
          </m:sSupPr>
          <m:e>
            <m:r>
              <w:rPr>
                <w:rFonts w:ascii="Cambria Math" w:eastAsiaTheme="minorEastAsia" w:hAnsi="Cambria Math"/>
              </w:rPr>
              <m:t>1mm</m:t>
            </m:r>
          </m:e>
          <m:sup>
            <m:r>
              <w:rPr>
                <w:rFonts w:ascii="Cambria Math" w:eastAsiaTheme="minorEastAsia" w:hAnsi="Cambria Math"/>
              </w:rPr>
              <m:t>3</m:t>
            </m:r>
          </m:sup>
        </m:sSup>
      </m:oMath>
      <w:r w:rsidRPr="00BD38A4">
        <w:rPr>
          <w:rFonts w:eastAsiaTheme="minorEastAsia"/>
        </w:rPr>
        <w:t xml:space="preserve"> parts of the same specification</w:t>
      </w:r>
      <w:r>
        <w:rPr>
          <w:rFonts w:eastAsiaTheme="minorEastAsia" w:hint="eastAsia"/>
        </w:rPr>
        <w:t>. Therefore,</w:t>
      </w:r>
      <w:r w:rsidR="00C823E2" w:rsidRPr="00C823E2">
        <w:t xml:space="preserve"> </w:t>
      </w:r>
      <w:r w:rsidR="002B716E" w:rsidRPr="002B716E">
        <w:t>according to</w:t>
      </w:r>
      <w:r w:rsidR="002B716E" w:rsidRPr="002B716E">
        <w:rPr>
          <w:b/>
          <w:bCs/>
        </w:rPr>
        <w:t xml:space="preserve"> </w:t>
      </w:r>
      <w:r w:rsidR="002B716E">
        <w:rPr>
          <w:b/>
          <w:bCs/>
        </w:rPr>
        <w:t>Eq</w:t>
      </w:r>
      <w:r w:rsidR="002B716E">
        <w:rPr>
          <w:rFonts w:eastAsiaTheme="minorEastAsia" w:hint="eastAsia"/>
          <w:b/>
          <w:bCs/>
        </w:rPr>
        <w:t>.</w:t>
      </w:r>
      <w:r w:rsidR="000A6AD9">
        <w:rPr>
          <w:rFonts w:eastAsiaTheme="minorEastAsia" w:hint="eastAsia"/>
          <w:b/>
          <w:bCs/>
        </w:rPr>
        <w:t>(1)</w:t>
      </w:r>
      <w:r w:rsidR="002B716E">
        <w:rPr>
          <w:rFonts w:eastAsiaTheme="minorEastAsia"/>
          <w:b/>
          <w:bCs/>
          <w:iCs/>
        </w:rPr>
        <w:fldChar w:fldCharType="begin"/>
      </w:r>
      <w:r w:rsidR="002B716E">
        <w:rPr>
          <w:rFonts w:eastAsiaTheme="minorEastAsia"/>
          <w:b/>
          <w:bCs/>
          <w:iCs/>
        </w:rPr>
        <w:instrText xml:space="preserve"> </w:instrText>
      </w:r>
      <w:r w:rsidR="002B716E">
        <w:rPr>
          <w:rFonts w:eastAsiaTheme="minorEastAsia" w:hint="eastAsia"/>
          <w:b/>
          <w:bCs/>
          <w:iCs/>
        </w:rPr>
        <w:instrText>GOTOBUTTON ZEqnNum277900  \* MERGEFORMAT</w:instrText>
      </w:r>
      <w:r w:rsidR="002B716E">
        <w:rPr>
          <w:rFonts w:eastAsiaTheme="minorEastAsia"/>
          <w:b/>
          <w:bCs/>
          <w:iCs/>
        </w:rPr>
        <w:instrText xml:space="preserve"> </w:instrText>
      </w:r>
      <w:r w:rsidR="002B716E">
        <w:rPr>
          <w:rFonts w:eastAsiaTheme="minorEastAsia"/>
          <w:b/>
          <w:bCs/>
          <w:iCs/>
        </w:rPr>
        <w:fldChar w:fldCharType="begin"/>
      </w:r>
      <w:r w:rsidR="002B716E">
        <w:rPr>
          <w:rFonts w:eastAsiaTheme="minorEastAsia"/>
          <w:b/>
          <w:bCs/>
          <w:iCs/>
        </w:rPr>
        <w:instrText xml:space="preserve"> REF ZEqnNum277900 \* Charformat \! \* MERGEFORMAT </w:instrText>
      </w:r>
      <w:r w:rsidR="002B716E">
        <w:rPr>
          <w:rFonts w:eastAsiaTheme="minorEastAsia"/>
          <w:b/>
          <w:bCs/>
          <w:iCs/>
        </w:rPr>
        <w:fldChar w:fldCharType="separate"/>
      </w:r>
      <w:r w:rsidR="002B716E">
        <w:rPr>
          <w:rFonts w:eastAsiaTheme="minorEastAsia"/>
          <w:b/>
          <w:bCs/>
          <w:iCs/>
        </w:rPr>
        <w:instrText>(3)</w:instrText>
      </w:r>
      <w:r w:rsidR="002B716E">
        <w:rPr>
          <w:rFonts w:eastAsiaTheme="minorEastAsia"/>
          <w:b/>
          <w:bCs/>
          <w:iCs/>
        </w:rPr>
        <w:fldChar w:fldCharType="end"/>
      </w:r>
      <w:r w:rsidR="002B716E">
        <w:rPr>
          <w:rFonts w:eastAsiaTheme="minorEastAsia"/>
          <w:b/>
          <w:bCs/>
          <w:iCs/>
        </w:rPr>
        <w:fldChar w:fldCharType="end"/>
      </w:r>
      <w:r w:rsidR="002B716E">
        <w:rPr>
          <w:rFonts w:eastAsiaTheme="minorEastAsia"/>
          <w:b/>
          <w:bCs/>
          <w:iCs/>
        </w:rPr>
        <w:fldChar w:fldCharType="begin"/>
      </w:r>
      <w:r w:rsidR="002B716E">
        <w:rPr>
          <w:rFonts w:eastAsiaTheme="minorEastAsia"/>
          <w:b/>
          <w:bCs/>
          <w:iCs/>
        </w:rPr>
        <w:instrText xml:space="preserve"> </w:instrText>
      </w:r>
      <w:r w:rsidR="002B716E">
        <w:rPr>
          <w:rFonts w:eastAsiaTheme="minorEastAsia" w:hint="eastAsia"/>
          <w:b/>
          <w:bCs/>
          <w:iCs/>
        </w:rPr>
        <w:instrText>GOTOBUTTON ZEqnNum319994  \* MERGEFORMAT</w:instrText>
      </w:r>
      <w:r w:rsidR="002B716E">
        <w:rPr>
          <w:rFonts w:eastAsiaTheme="minorEastAsia"/>
          <w:b/>
          <w:bCs/>
          <w:iCs/>
        </w:rPr>
        <w:instrText xml:space="preserve"> </w:instrText>
      </w:r>
      <w:r w:rsidR="002B716E">
        <w:rPr>
          <w:rFonts w:eastAsiaTheme="minorEastAsia"/>
          <w:b/>
          <w:bCs/>
          <w:iCs/>
        </w:rPr>
        <w:fldChar w:fldCharType="begin"/>
      </w:r>
      <w:r w:rsidR="002B716E">
        <w:rPr>
          <w:rFonts w:eastAsiaTheme="minorEastAsia"/>
          <w:b/>
          <w:bCs/>
          <w:iCs/>
        </w:rPr>
        <w:instrText xml:space="preserve"> REF ZEqnNum319994 \* Charformat \! \* MERGEFORMAT </w:instrText>
      </w:r>
      <w:r w:rsidR="002B716E">
        <w:rPr>
          <w:rFonts w:eastAsiaTheme="minorEastAsia"/>
          <w:b/>
          <w:bCs/>
          <w:iCs/>
        </w:rPr>
        <w:fldChar w:fldCharType="separate"/>
      </w:r>
      <w:r w:rsidR="002B716E">
        <w:rPr>
          <w:rFonts w:eastAsiaTheme="minorEastAsia"/>
          <w:b/>
          <w:bCs/>
          <w:iCs/>
        </w:rPr>
        <w:instrText>(4)</w:instrText>
      </w:r>
      <w:r w:rsidR="002B716E">
        <w:rPr>
          <w:rFonts w:eastAsiaTheme="minorEastAsia"/>
          <w:b/>
          <w:bCs/>
          <w:iCs/>
        </w:rPr>
        <w:fldChar w:fldCharType="end"/>
      </w:r>
      <w:r w:rsidR="002B716E">
        <w:rPr>
          <w:rFonts w:eastAsiaTheme="minorEastAsia"/>
          <w:b/>
          <w:bCs/>
          <w:iCs/>
        </w:rPr>
        <w:fldChar w:fldCharType="end"/>
      </w:r>
      <w:r w:rsidR="002B716E">
        <w:rPr>
          <w:rFonts w:eastAsiaTheme="minorEastAsia" w:hint="eastAsia"/>
        </w:rPr>
        <w:t xml:space="preserve">, </w:t>
      </w:r>
      <w:r w:rsidR="00C823E2" w:rsidRPr="00C823E2">
        <w:rPr>
          <w:rFonts w:eastAsiaTheme="minorEastAsia"/>
        </w:rPr>
        <w:t xml:space="preserve">the actual amount of powder consumed </w:t>
      </w:r>
      <w:r w:rsidR="0025187A">
        <w:rPr>
          <w:rFonts w:eastAsiaTheme="minorEastAsia" w:hint="eastAsia"/>
        </w:rPr>
        <w:t>is</w:t>
      </w:r>
      <w:r w:rsidR="00C823E2" w:rsidRPr="00C823E2">
        <w:rPr>
          <w:rFonts w:eastAsiaTheme="minorEastAsia"/>
        </w:rPr>
        <w:t xml:space="preserve"> shown in</w:t>
      </w:r>
      <w:r w:rsidR="00C823E2" w:rsidRPr="00C823E2">
        <w:rPr>
          <w:rFonts w:eastAsiaTheme="minorEastAsia"/>
          <w:b/>
          <w:bCs/>
        </w:rPr>
        <w:t xml:space="preserve"> </w:t>
      </w:r>
      <w:r w:rsidR="00C823E2" w:rsidRPr="00884EEC">
        <w:rPr>
          <w:rFonts w:eastAsiaTheme="minorEastAsia"/>
          <w:b/>
          <w:bCs/>
        </w:rPr>
        <w:t>Eq. (</w:t>
      </w:r>
      <w:r w:rsidR="00C823E2">
        <w:rPr>
          <w:rFonts w:eastAsiaTheme="minorEastAsia" w:hint="eastAsia"/>
          <w:b/>
          <w:bCs/>
        </w:rPr>
        <w:t>6</w:t>
      </w:r>
      <w:r w:rsidR="00C823E2" w:rsidRPr="00884EEC">
        <w:rPr>
          <w:rFonts w:eastAsiaTheme="minorEastAsia"/>
          <w:b/>
          <w:bCs/>
        </w:rPr>
        <w:t>)</w:t>
      </w:r>
      <w:r w:rsidR="002B716E" w:rsidRPr="002B716E">
        <w:rPr>
          <w:rFonts w:eastAsiaTheme="minorEastAsia"/>
          <w:b/>
          <w:bCs/>
        </w:rPr>
        <w:t xml:space="preserve"> </w:t>
      </w:r>
      <w:r w:rsidR="002B716E" w:rsidRPr="00884EEC">
        <w:rPr>
          <w:rFonts w:eastAsiaTheme="minorEastAsia"/>
          <w:b/>
          <w:bCs/>
        </w:rPr>
        <w:t>(</w:t>
      </w:r>
      <w:r w:rsidR="002B716E">
        <w:rPr>
          <w:rFonts w:eastAsiaTheme="minorEastAsia" w:hint="eastAsia"/>
          <w:b/>
          <w:bCs/>
        </w:rPr>
        <w:t>7</w:t>
      </w:r>
      <w:r w:rsidR="002B716E" w:rsidRPr="00884EEC">
        <w:rPr>
          <w:rFonts w:eastAsiaTheme="minorEastAsia"/>
          <w:b/>
          <w:bCs/>
        </w:rPr>
        <w:t>)</w:t>
      </w:r>
      <w:r w:rsidR="00C823E2">
        <w:rPr>
          <w:rFonts w:eastAsiaTheme="minorEastAsia" w:hint="eastAsia"/>
        </w:rPr>
        <w:t>.</w:t>
      </w:r>
    </w:p>
    <w:p w14:paraId="646ED361" w14:textId="11693986" w:rsidR="002B716E" w:rsidRPr="007A72F5" w:rsidRDefault="002B716E">
      <w:pPr>
        <w:ind w:firstLineChars="83" w:firstLine="199"/>
        <w:jc w:val="right"/>
        <w:rPr>
          <w:rFonts w:eastAsiaTheme="minorEastAsia"/>
        </w:rPr>
        <w:pPrChange w:id="182" w:author="Shi-Tong Peng" w:date="2025-07-14T13:55:00Z">
          <w:pPr>
            <w:ind w:firstLine="480"/>
          </w:pPr>
        </w:pPrChange>
      </w:pPr>
      <w:r w:rsidRPr="00506A1D">
        <w:rPr>
          <w:rFonts w:hint="eastAsia"/>
          <w:position w:val="-32"/>
        </w:rPr>
        <w:object w:dxaOrig="1579" w:dyaOrig="700" w14:anchorId="2434ACBA">
          <v:shape id="_x0000_i1033" type="#_x0000_t75" style="width:79.5pt;height:34.5pt" o:ole="">
            <v:imagedata r:id="rId38" o:title=""/>
          </v:shape>
          <o:OLEObject Type="Embed" ProgID="Equation.DSMT4" ShapeID="_x0000_i1033" DrawAspect="Content" ObjectID="_1828201451" r:id="rId39"/>
        </w:object>
      </w:r>
      <w:ins w:id="183" w:author="Shi-Tong Peng" w:date="2025-07-14T13:55:00Z">
        <w:r w:rsidR="007A72F5">
          <w:rPr>
            <w:rFonts w:eastAsiaTheme="minorEastAsia" w:hint="eastAsia"/>
          </w:rPr>
          <w:t xml:space="preserve">                                                                   (6)</w:t>
        </w:r>
      </w:ins>
    </w:p>
    <w:p w14:paraId="6C3A39A6" w14:textId="0D70E761" w:rsidR="00C823E2" w:rsidRDefault="006D4CF1">
      <w:pPr>
        <w:ind w:firstLine="480"/>
        <w:jc w:val="right"/>
        <w:rPr>
          <w:rFonts w:eastAsiaTheme="minorEastAsia"/>
        </w:rPr>
        <w:pPrChange w:id="184" w:author="3605188700@qq.com" w:date="2025-07-14T22:12:00Z" w16du:dateUtc="2025-07-14T14:12:00Z">
          <w:pPr>
            <w:ind w:firstLine="480"/>
          </w:pPr>
        </w:pPrChange>
      </w:pPr>
      <w:r w:rsidRPr="00506A1D">
        <w:rPr>
          <w:rFonts w:hint="eastAsia"/>
          <w:position w:val="-32"/>
        </w:rPr>
        <w:object w:dxaOrig="2299" w:dyaOrig="700" w14:anchorId="79573DC5">
          <v:shape id="_x0000_i1034" type="#_x0000_t75" style="width:114pt;height:34.5pt" o:ole="">
            <v:imagedata r:id="rId40" o:title=""/>
          </v:shape>
          <o:OLEObject Type="Embed" ProgID="Equation.DSMT4" ShapeID="_x0000_i1034" DrawAspect="Content" ObjectID="_1828201452" r:id="rId41"/>
        </w:object>
      </w:r>
      <w:ins w:id="185" w:author="3605188700@qq.com" w:date="2025-07-14T22:13:00Z" w16du:dateUtc="2025-07-14T14:13:00Z">
        <w:r w:rsidR="00782E72">
          <w:rPr>
            <w:rFonts w:eastAsiaTheme="minorEastAsia" w:hint="eastAsia"/>
          </w:rPr>
          <w:t xml:space="preserve">                                                        </w:t>
        </w:r>
      </w:ins>
      <w:ins w:id="186" w:author="3605188700@qq.com" w:date="2025-07-14T22:12:00Z" w16du:dateUtc="2025-07-14T14:12:00Z">
        <w:r w:rsidR="00782E72" w:rsidRPr="00782E72">
          <w:rPr>
            <w:rFonts w:eastAsiaTheme="minorEastAsia"/>
            <w:rPrChange w:id="187" w:author="3605188700@qq.com" w:date="2025-07-14T22:13:00Z" w16du:dateUtc="2025-07-14T14:13:00Z">
              <w:rPr>
                <w:rFonts w:ascii="宋体" w:eastAsia="宋体" w:hAnsi="宋体" w:cs="宋体"/>
              </w:rPr>
            </w:rPrChange>
          </w:rPr>
          <w:t>(7)</w:t>
        </w:r>
      </w:ins>
    </w:p>
    <w:p w14:paraId="1FD329BC" w14:textId="460F3003" w:rsidR="008D6567" w:rsidRPr="00A56695" w:rsidRDefault="006A62B6" w:rsidP="0098609D">
      <w:pPr>
        <w:ind w:firstLineChars="0" w:firstLine="0"/>
        <w:rPr>
          <w:rFonts w:eastAsiaTheme="minorEastAsia"/>
        </w:rPr>
      </w:pPr>
      <w:del w:id="188" w:author="3605188700@qq.com" w:date="2025-07-18T15:30:00Z" w16du:dateUtc="2025-07-18T07:30:00Z">
        <w:r w:rsidDel="006A62B6">
          <w:rPr>
            <w:rFonts w:eastAsiaTheme="minorEastAsia"/>
          </w:rPr>
          <w:delText>W</w:delText>
        </w:r>
        <w:r w:rsidR="008D6567" w:rsidDel="006A62B6">
          <w:rPr>
            <w:rFonts w:eastAsiaTheme="minorEastAsia" w:hint="eastAsia"/>
          </w:rPr>
          <w:delText>here</w:delText>
        </w:r>
      </w:del>
      <w:ins w:id="189" w:author="3605188700@qq.com" w:date="2025-07-18T15:30:00Z" w16du:dateUtc="2025-07-18T07:30:00Z">
        <w:r>
          <w:rPr>
            <w:rFonts w:eastAsiaTheme="minorEastAsia" w:hint="eastAsia"/>
          </w:rPr>
          <w:t xml:space="preserve">where </w:t>
        </w:r>
      </w:ins>
      <m:oMath>
        <m:r>
          <w:del w:id="190" w:author="3605188700@qq.com" w:date="2025-07-18T15:30:00Z" w16du:dateUtc="2025-07-18T07:30:00Z">
            <m:rPr>
              <m:sty m:val="p"/>
            </m:rPr>
            <w:rPr>
              <w:rFonts w:ascii="Cambria Math" w:eastAsiaTheme="minorEastAsia" w:hAnsi="Cambria Math" w:hint="eastAsia"/>
            </w:rPr>
            <m:t xml:space="preserve"> </m:t>
          </w:del>
        </m:r>
        <m:sSub>
          <m:sSubPr>
            <m:ctrlPr>
              <w:del w:id="191" w:author="3605188700@qq.com" w:date="2025-07-18T15:30:00Z" w16du:dateUtc="2025-07-18T07:30:00Z">
                <w:rPr>
                  <w:rFonts w:ascii="Cambria Math" w:hAnsi="Cambria Math"/>
                  <w:i/>
                </w:rPr>
              </w:del>
            </m:ctrlPr>
          </m:sSubPr>
          <m:e>
            <m:r>
              <w:del w:id="192" w:author="3605188700@qq.com" w:date="2025-07-18T15:30:00Z" w16du:dateUtc="2025-07-18T07:30:00Z">
                <w:rPr>
                  <w:rFonts w:ascii="Cambria Math" w:hAnsi="Cambria Math"/>
                </w:rPr>
                <m:t>η</m:t>
              </w:del>
            </m:r>
          </m:e>
          <m:sub>
            <m:r>
              <w:del w:id="193" w:author="3605188700@qq.com" w:date="2025-07-18T15:30:00Z" w16du:dateUtc="2025-07-18T07:30:00Z">
                <w:rPr>
                  <w:rFonts w:ascii="Cambria Math" w:hAnsi="Cambria Math"/>
                </w:rPr>
                <m:t>p</m:t>
              </w:del>
            </m:r>
            <m:r>
              <w:del w:id="194" w:author="3605188700@qq.com" w:date="2025-07-18T15:30:00Z" w16du:dateUtc="2025-07-18T07:30:00Z">
                <w:rPr>
                  <w:rFonts w:ascii="Cambria Math" w:eastAsiaTheme="minorEastAsia" w:hAnsi="Cambria Math"/>
                </w:rPr>
                <m:t>owder</m:t>
              </w:del>
            </m:r>
          </m:sub>
        </m:sSub>
        <m:r>
          <w:del w:id="195" w:author="3605188700@qq.com" w:date="2025-07-18T15:30:00Z" w16du:dateUtc="2025-07-18T07:30:00Z">
            <m:rPr>
              <m:sty m:val="p"/>
            </m:rPr>
            <w:rPr>
              <w:rFonts w:ascii="Cambria Math" w:eastAsiaTheme="minorEastAsia" w:hAnsi="Cambria Math" w:hint="eastAsia"/>
            </w:rPr>
            <m:t xml:space="preserve"> </m:t>
          </w:del>
        </m:r>
        <m:r>
          <w:ins w:id="196" w:author="3605188700@qq.com" w:date="2025-07-18T15:29:00Z" w16du:dateUtc="2025-07-18T07:29:00Z">
            <w:rPr>
              <w:rFonts w:ascii="Cambria Math" w:hAnsi="Cambria Math"/>
            </w:rPr>
            <m:t>η</m:t>
          </w:ins>
        </m:r>
      </m:oMath>
      <w:ins w:id="197" w:author="3605188700@qq.com" w:date="2025-07-18T15:29:00Z" w16du:dateUtc="2025-07-18T07:29:00Z">
        <w:r>
          <w:rPr>
            <w:rFonts w:eastAsiaTheme="minorEastAsia" w:hint="eastAsia"/>
            <w:vertAlign w:val="subscript"/>
          </w:rPr>
          <w:t xml:space="preserve">powder </w:t>
        </w:r>
      </w:ins>
      <w:r w:rsidR="008D6567">
        <w:rPr>
          <w:rFonts w:eastAsiaTheme="minorEastAsia" w:hint="eastAsia"/>
        </w:rPr>
        <w:t>donates</w:t>
      </w:r>
      <w:r w:rsidR="00BF5B3A">
        <w:rPr>
          <w:rFonts w:eastAsiaTheme="minorEastAsia" w:hint="eastAsia"/>
        </w:rPr>
        <w:t xml:space="preserve"> </w:t>
      </w:r>
      <w:r w:rsidR="00BF5B3A" w:rsidRPr="00BF5B3A">
        <w:rPr>
          <w:rFonts w:eastAsiaTheme="minorEastAsia"/>
        </w:rPr>
        <w:t>the utilization rate (re</w:t>
      </w:r>
      <w:r w:rsidR="00BF5B3A">
        <w:rPr>
          <w:rFonts w:eastAsiaTheme="minorEastAsia" w:hint="eastAsia"/>
        </w:rPr>
        <w:t>cycling</w:t>
      </w:r>
      <w:r w:rsidR="00BF5B3A" w:rsidRPr="00BF5B3A">
        <w:rPr>
          <w:rFonts w:eastAsiaTheme="minorEastAsia"/>
        </w:rPr>
        <w:t xml:space="preserve"> rate) of the </w:t>
      </w:r>
      <w:r w:rsidR="00BF5B3A">
        <w:rPr>
          <w:rFonts w:eastAsiaTheme="minorEastAsia" w:hint="eastAsia"/>
        </w:rPr>
        <w:t xml:space="preserve">mental </w:t>
      </w:r>
      <w:r w:rsidR="00BF5B3A" w:rsidRPr="00BF5B3A">
        <w:rPr>
          <w:rFonts w:eastAsiaTheme="minorEastAsia"/>
        </w:rPr>
        <w:t>powder.</w:t>
      </w:r>
      <w:r w:rsidR="00DD4251">
        <w:t xml:space="preserve"> </w:t>
      </w:r>
      <w:r w:rsidR="00DD4251">
        <w:rPr>
          <w:i/>
          <w:iCs/>
        </w:rPr>
        <w:sym w:font="Symbol" w:char="F072"/>
      </w:r>
      <w:r w:rsidR="00DD4251">
        <w:t xml:space="preserve"> is the measure density</w:t>
      </w:r>
      <w:r w:rsidR="00DD4251">
        <w:rPr>
          <w:rFonts w:eastAsiaTheme="minorEastAsia" w:hint="eastAsia"/>
        </w:rPr>
        <w:t xml:space="preserve">, </w:t>
      </w:r>
      <w:r w:rsidR="00DD4251">
        <w:rPr>
          <w:i/>
          <w:iCs/>
        </w:rPr>
        <w:sym w:font="Symbol" w:char="F072"/>
      </w:r>
      <w:ins w:id="198" w:author="3605188700@qq.com" w:date="2025-07-18T15:30:00Z" w16du:dateUtc="2025-07-18T07:30:00Z">
        <w:r w:rsidR="00057235">
          <w:rPr>
            <w:rFonts w:eastAsiaTheme="minorEastAsia" w:hint="eastAsia"/>
            <w:i/>
            <w:iCs/>
            <w:vertAlign w:val="subscript"/>
          </w:rPr>
          <w:t>0</w:t>
        </w:r>
      </w:ins>
      <w:del w:id="199" w:author="3605188700@qq.com" w:date="2025-07-18T15:30:00Z" w16du:dateUtc="2025-07-18T07:30:00Z">
        <w:r w:rsidR="00DD4251" w:rsidDel="00057235">
          <w:rPr>
            <w:i/>
            <w:iCs/>
            <w:vertAlign w:val="subscript"/>
          </w:rPr>
          <w:delText>0</w:delText>
        </w:r>
      </w:del>
      <w:r w:rsidR="00DD4251">
        <w:t xml:space="preserve"> is the nominal density of SS</w:t>
      </w:r>
      <w:r w:rsidR="00DD4251">
        <w:rPr>
          <w:rFonts w:hint="eastAsia"/>
        </w:rPr>
        <w:t>-</w:t>
      </w:r>
      <w:r w:rsidR="00DD4251">
        <w:t>CX (7.70 g/cm</w:t>
      </w:r>
      <w:r w:rsidR="00DD4251">
        <w:rPr>
          <w:vertAlign w:val="superscript"/>
        </w:rPr>
        <w:t>3</w:t>
      </w:r>
      <w:r w:rsidR="00DD4251">
        <w:t>)</w:t>
      </w:r>
      <w:r w:rsidR="00AF7094">
        <w:rPr>
          <w:rFonts w:eastAsiaTheme="minorEastAsia" w:hint="eastAsia"/>
        </w:rPr>
        <w:t xml:space="preserve">. </w:t>
      </w:r>
      <w:r w:rsidR="00AF7094" w:rsidRPr="00AF7094">
        <w:rPr>
          <w:rFonts w:eastAsiaTheme="minorEastAsia"/>
        </w:rPr>
        <w:t xml:space="preserve">As a result, </w:t>
      </w:r>
      <w:r w:rsidR="00AF7094" w:rsidRPr="00884EEC">
        <w:rPr>
          <w:rFonts w:eastAsiaTheme="minorEastAsia"/>
          <w:b/>
          <w:bCs/>
        </w:rPr>
        <w:t>Eq. (5)</w:t>
      </w:r>
      <w:r w:rsidR="00AF7094" w:rsidRPr="00AF7094">
        <w:rPr>
          <w:rFonts w:eastAsiaTheme="minorEastAsia"/>
        </w:rPr>
        <w:t xml:space="preserve"> can also be written </w:t>
      </w:r>
      <w:r w:rsidR="00AF7094">
        <w:rPr>
          <w:rFonts w:eastAsiaTheme="minorEastAsia" w:hint="eastAsia"/>
        </w:rPr>
        <w:t xml:space="preserve">as </w:t>
      </w:r>
      <w:r w:rsidR="00AF7094" w:rsidRPr="00884EEC">
        <w:rPr>
          <w:rFonts w:eastAsiaTheme="minorEastAsia"/>
          <w:b/>
          <w:bCs/>
        </w:rPr>
        <w:t>Eq. (</w:t>
      </w:r>
      <w:r w:rsidR="00AF7094">
        <w:rPr>
          <w:rFonts w:eastAsiaTheme="minorEastAsia" w:hint="eastAsia"/>
          <w:b/>
          <w:bCs/>
        </w:rPr>
        <w:t>8</w:t>
      </w:r>
      <w:r w:rsidR="00AF7094" w:rsidRPr="00884EEC">
        <w:rPr>
          <w:rFonts w:eastAsiaTheme="minorEastAsia"/>
          <w:b/>
          <w:bCs/>
        </w:rPr>
        <w:t>)</w:t>
      </w:r>
      <w:r w:rsidR="00AF7094">
        <w:rPr>
          <w:rFonts w:eastAsiaTheme="minorEastAsia" w:hint="eastAsia"/>
          <w:b/>
          <w:bCs/>
        </w:rPr>
        <w:t xml:space="preserve"> </w:t>
      </w:r>
      <w:r w:rsidR="00AF7094" w:rsidRPr="00AF7094">
        <w:rPr>
          <w:rFonts w:eastAsiaTheme="minorEastAsia" w:hint="eastAsia"/>
        </w:rPr>
        <w:t>in specific.</w:t>
      </w:r>
      <w:r w:rsidR="004D2A41">
        <w:rPr>
          <w:rFonts w:eastAsiaTheme="minorEastAsia" w:hint="eastAsia"/>
        </w:rPr>
        <w:t xml:space="preserve"> </w:t>
      </w:r>
      <w:r w:rsidR="004D2A41">
        <w:t>The coefficients of</w:t>
      </w:r>
      <w:r w:rsidR="004D2A41" w:rsidRPr="00BF5B3A">
        <w:rPr>
          <w:rFonts w:eastAsiaTheme="minorEastAsia"/>
        </w:rPr>
        <w:t xml:space="preserve"> utilization</w:t>
      </w:r>
      <w:r w:rsidR="004D2A41">
        <w:rPr>
          <w:rFonts w:eastAsiaTheme="minorEastAsia" w:hint="eastAsia"/>
        </w:rPr>
        <w:t xml:space="preserve"> (</w:t>
      </w:r>
      <w:r w:rsidR="004D2A41" w:rsidRPr="00BF5B3A">
        <w:rPr>
          <w:rFonts w:eastAsiaTheme="minorEastAsia"/>
        </w:rPr>
        <w:t>re</w:t>
      </w:r>
      <w:r w:rsidR="004D2A41">
        <w:rPr>
          <w:rFonts w:eastAsiaTheme="minorEastAsia" w:hint="eastAsia"/>
        </w:rPr>
        <w:t>cycling)</w:t>
      </w:r>
      <w:r w:rsidR="004D2A41" w:rsidRPr="00BF5B3A">
        <w:rPr>
          <w:rFonts w:eastAsiaTheme="minorEastAsia"/>
        </w:rPr>
        <w:t xml:space="preserve"> of the </w:t>
      </w:r>
      <w:r w:rsidR="004D2A41">
        <w:rPr>
          <w:rFonts w:eastAsiaTheme="minorEastAsia" w:hint="eastAsia"/>
        </w:rPr>
        <w:t xml:space="preserve">mental </w:t>
      </w:r>
      <w:r w:rsidR="004D2A41" w:rsidRPr="00BF5B3A">
        <w:rPr>
          <w:rFonts w:eastAsiaTheme="minorEastAsia"/>
        </w:rPr>
        <w:t>powder</w:t>
      </w:r>
      <w:ins w:id="200" w:author="3605188700@qq.com" w:date="2025-07-15T23:43:00Z" w16du:dateUtc="2025-07-15T15:43:00Z">
        <w:r w:rsidR="007B0163">
          <w:rPr>
            <w:rFonts w:eastAsiaTheme="minorEastAsia" w:hint="eastAsia"/>
          </w:rPr>
          <w:t>s</w:t>
        </w:r>
      </w:ins>
      <w:r w:rsidR="004D2A41">
        <w:rPr>
          <w:rFonts w:eastAsiaTheme="minorEastAsia" w:hint="eastAsia"/>
        </w:rPr>
        <w:t>,</w:t>
      </w:r>
      <w:r w:rsidR="004D2A41" w:rsidRPr="004D2A41">
        <w:t xml:space="preserve"> </w:t>
      </w:r>
      <w:r w:rsidR="004D2A41">
        <w:t xml:space="preserve">summarized in </w:t>
      </w:r>
      <w:del w:id="201" w:author="3605188700@qq.com" w:date="2025-07-17T17:23:00Z" w16du:dateUtc="2025-07-17T09:23:00Z">
        <w:r w:rsidR="004D2A41" w:rsidDel="00A56695">
          <w:rPr>
            <w:b/>
            <w:bCs/>
          </w:rPr>
          <w:fldChar w:fldCharType="begin"/>
        </w:r>
        <w:r w:rsidR="004D2A41" w:rsidDel="00A56695">
          <w:delInstrText xml:space="preserve"> REF _Ref174990978 \h </w:delInstrText>
        </w:r>
        <w:r w:rsidR="004D2A41" w:rsidDel="00A56695">
          <w:rPr>
            <w:b/>
            <w:bCs/>
          </w:rPr>
        </w:r>
        <w:r w:rsidR="004D2A41" w:rsidDel="00A56695">
          <w:rPr>
            <w:b/>
            <w:bCs/>
          </w:rPr>
          <w:fldChar w:fldCharType="separate"/>
        </w:r>
        <w:r w:rsidR="004D2A41" w:rsidDel="00A56695">
          <w:rPr>
            <w:b/>
            <w:bCs/>
          </w:rPr>
          <w:delText xml:space="preserve">Table </w:delText>
        </w:r>
        <w:r w:rsidR="00DA4191" w:rsidDel="00A56695">
          <w:rPr>
            <w:rFonts w:eastAsiaTheme="minorEastAsia" w:hint="eastAsia"/>
            <w:b/>
            <w:bCs/>
          </w:rPr>
          <w:delText>x</w:delText>
        </w:r>
        <w:r w:rsidR="004D2A41" w:rsidDel="00A56695">
          <w:rPr>
            <w:b/>
            <w:bCs/>
          </w:rPr>
          <w:fldChar w:fldCharType="end"/>
        </w:r>
      </w:del>
      <w:ins w:id="202" w:author="3605188700@qq.com" w:date="2025-07-17T17:23:00Z" w16du:dateUtc="2025-07-17T09:23:00Z">
        <w:r w:rsidR="00A56695">
          <w:rPr>
            <w:b/>
            <w:bCs/>
          </w:rPr>
          <w:fldChar w:fldCharType="begin"/>
        </w:r>
        <w:r w:rsidR="00A56695">
          <w:instrText xml:space="preserve"> REF _Ref174990978 \h </w:instrText>
        </w:r>
      </w:ins>
      <w:r w:rsidR="00A56695">
        <w:rPr>
          <w:b/>
          <w:bCs/>
        </w:rPr>
      </w:r>
      <w:ins w:id="203" w:author="3605188700@qq.com" w:date="2025-07-17T17:23:00Z" w16du:dateUtc="2025-07-17T09:23:00Z">
        <w:r w:rsidR="00A56695">
          <w:rPr>
            <w:b/>
            <w:bCs/>
          </w:rPr>
          <w:fldChar w:fldCharType="separate"/>
        </w:r>
        <w:r w:rsidR="00A56695">
          <w:rPr>
            <w:b/>
            <w:bCs/>
          </w:rPr>
          <w:t xml:space="preserve">Table </w:t>
        </w:r>
        <w:r w:rsidR="00A56695">
          <w:rPr>
            <w:rFonts w:eastAsiaTheme="minorEastAsia" w:hint="eastAsia"/>
            <w:b/>
            <w:bCs/>
          </w:rPr>
          <w:t>7</w:t>
        </w:r>
        <w:r w:rsidR="00A56695">
          <w:rPr>
            <w:b/>
            <w:bCs/>
          </w:rPr>
          <w:fldChar w:fldCharType="end"/>
        </w:r>
      </w:ins>
    </w:p>
    <w:p w14:paraId="7E5A5CEF" w14:textId="278283BA" w:rsidR="006D4CF1" w:rsidRDefault="00423DF0">
      <w:pPr>
        <w:ind w:firstLine="480"/>
        <w:jc w:val="right"/>
        <w:rPr>
          <w:ins w:id="204" w:author="3605188700@qq.com" w:date="2025-07-15T23:43:00Z" w16du:dateUtc="2025-07-15T15:43:00Z"/>
          <w:rFonts w:eastAsiaTheme="minorEastAsia"/>
        </w:rPr>
      </w:pPr>
      <w:r w:rsidRPr="00506A1D">
        <w:rPr>
          <w:rFonts w:hint="eastAsia"/>
          <w:position w:val="-32"/>
        </w:rPr>
        <w:object w:dxaOrig="7440" w:dyaOrig="740" w14:anchorId="6FD0F5E6">
          <v:shape id="_x0000_i1035" type="#_x0000_t75" style="width:369pt;height:39.75pt" o:ole="">
            <v:imagedata r:id="rId42" o:title=""/>
          </v:shape>
          <o:OLEObject Type="Embed" ProgID="Equation.DSMT4" ShapeID="_x0000_i1035" DrawAspect="Content" ObjectID="_1828201453" r:id="rId43"/>
        </w:object>
      </w:r>
      <w:ins w:id="205" w:author="3605188700@qq.com" w:date="2025-07-14T22:15:00Z" w16du:dateUtc="2025-07-14T14:15:00Z">
        <w:r w:rsidR="009A78AC">
          <w:rPr>
            <w:rFonts w:eastAsiaTheme="minorEastAsia" w:hint="eastAsia"/>
          </w:rPr>
          <w:t xml:space="preserve">                          </w:t>
        </w:r>
        <w:r w:rsidR="009A78AC" w:rsidRPr="009A78AC">
          <w:rPr>
            <w:rFonts w:eastAsiaTheme="minorEastAsia"/>
            <w:rPrChange w:id="206" w:author="3605188700@qq.com" w:date="2025-07-14T22:15:00Z" w16du:dateUtc="2025-07-14T14:15:00Z">
              <w:rPr>
                <w:rFonts w:ascii="宋体" w:eastAsia="宋体" w:hAnsi="宋体" w:cs="宋体"/>
              </w:rPr>
            </w:rPrChange>
          </w:rPr>
          <w:t>(8)</w:t>
        </w:r>
      </w:ins>
    </w:p>
    <w:p w14:paraId="1EDC5A19" w14:textId="77777777" w:rsidR="007B0163" w:rsidRDefault="007B0163">
      <w:pPr>
        <w:ind w:firstLine="480"/>
        <w:jc w:val="right"/>
        <w:rPr>
          <w:ins w:id="207" w:author="3605188700@qq.com" w:date="2025-07-15T23:42:00Z" w16du:dateUtc="2025-07-15T15:42:00Z"/>
          <w:rFonts w:eastAsiaTheme="minorEastAsia"/>
        </w:rPr>
      </w:pPr>
    </w:p>
    <w:p w14:paraId="509070BF" w14:textId="179B7E03" w:rsidR="007B0163" w:rsidRDefault="007B0163" w:rsidP="007B0163">
      <w:pPr>
        <w:pStyle w:val="a4"/>
        <w:keepNext/>
        <w:ind w:firstLineChars="0" w:firstLine="0"/>
        <w:jc w:val="both"/>
        <w:rPr>
          <w:ins w:id="208" w:author="3605188700@qq.com" w:date="2025-07-15T23:42:00Z" w16du:dateUtc="2025-07-15T15:42:00Z"/>
          <w:b/>
          <w:bCs/>
        </w:rPr>
      </w:pPr>
      <w:ins w:id="209" w:author="3605188700@qq.com" w:date="2025-07-15T23:42:00Z" w16du:dateUtc="2025-07-15T15:42:00Z">
        <w:r>
          <w:rPr>
            <w:b/>
            <w:bCs/>
          </w:rPr>
          <w:t xml:space="preserve">Table </w:t>
        </w:r>
      </w:ins>
      <w:ins w:id="210" w:author="3605188700@qq.com" w:date="2025-07-17T17:24:00Z" w16du:dateUtc="2025-07-17T09:24:00Z">
        <w:r w:rsidR="00A56695">
          <w:rPr>
            <w:rFonts w:hint="eastAsia"/>
            <w:b/>
            <w:bCs/>
          </w:rPr>
          <w:t>7</w:t>
        </w:r>
      </w:ins>
    </w:p>
    <w:tbl>
      <w:tblPr>
        <w:tblStyle w:val="ad"/>
        <w:tblW w:w="0" w:type="auto"/>
        <w:tblLook w:val="04A0" w:firstRow="1" w:lastRow="0" w:firstColumn="1" w:lastColumn="0" w:noHBand="0" w:noVBand="1"/>
      </w:tblPr>
      <w:tblGrid>
        <w:gridCol w:w="28"/>
        <w:gridCol w:w="5496"/>
        <w:gridCol w:w="3576"/>
        <w:gridCol w:w="1044"/>
        <w:tblGridChange w:id="211">
          <w:tblGrid>
            <w:gridCol w:w="28"/>
            <w:gridCol w:w="5496"/>
            <w:gridCol w:w="883"/>
            <w:gridCol w:w="2693"/>
            <w:gridCol w:w="1044"/>
          </w:tblGrid>
        </w:tblGridChange>
      </w:tblGrid>
      <w:tr w:rsidR="007B0163" w14:paraId="135CFCF4" w14:textId="77777777" w:rsidTr="00645F3F">
        <w:trPr>
          <w:ins w:id="212" w:author="3605188700@qq.com" w:date="2025-07-15T23:42:00Z"/>
        </w:trPr>
        <w:tc>
          <w:tcPr>
            <w:tcW w:w="1014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421CF0" w14:textId="69113985" w:rsidR="007B0163" w:rsidRDefault="007B0163" w:rsidP="00645F3F">
            <w:pPr>
              <w:tabs>
                <w:tab w:val="left" w:pos="2400"/>
              </w:tabs>
              <w:ind w:firstLineChars="0" w:firstLine="0"/>
              <w:jc w:val="left"/>
              <w:rPr>
                <w:ins w:id="213" w:author="3605188700@qq.com" w:date="2025-07-15T23:42:00Z" w16du:dateUtc="2025-07-15T15:42:00Z"/>
                <w:rFonts w:eastAsiaTheme="minorEastAsia"/>
                <w:lang w:bidi="en-US"/>
              </w:rPr>
            </w:pPr>
            <w:ins w:id="214" w:author="3605188700@qq.com" w:date="2025-07-15T23:43:00Z" w16du:dateUtc="2025-07-15T15:43:00Z">
              <w:r>
                <w:t>The coefficients of</w:t>
              </w:r>
              <w:r w:rsidRPr="00BF5B3A">
                <w:rPr>
                  <w:rFonts w:eastAsiaTheme="minorEastAsia"/>
                </w:rPr>
                <w:t xml:space="preserve"> utilization</w:t>
              </w:r>
              <w:r>
                <w:rPr>
                  <w:rFonts w:eastAsiaTheme="minorEastAsia" w:hint="eastAsia"/>
                </w:rPr>
                <w:t xml:space="preserve"> (</w:t>
              </w:r>
              <w:r w:rsidRPr="00BF5B3A">
                <w:rPr>
                  <w:rFonts w:eastAsiaTheme="minorEastAsia"/>
                </w:rPr>
                <w:t>re</w:t>
              </w:r>
              <w:r>
                <w:rPr>
                  <w:rFonts w:eastAsiaTheme="minorEastAsia" w:hint="eastAsia"/>
                </w:rPr>
                <w:t>cycling)</w:t>
              </w:r>
              <w:r w:rsidRPr="00BF5B3A">
                <w:rPr>
                  <w:rFonts w:eastAsiaTheme="minorEastAsia"/>
                </w:rPr>
                <w:t xml:space="preserve"> of the </w:t>
              </w:r>
              <w:r>
                <w:rPr>
                  <w:rFonts w:eastAsiaTheme="minorEastAsia" w:hint="eastAsia"/>
                </w:rPr>
                <w:t xml:space="preserve">mental </w:t>
              </w:r>
              <w:r w:rsidRPr="00BF5B3A">
                <w:rPr>
                  <w:rFonts w:eastAsiaTheme="minorEastAsia"/>
                </w:rPr>
                <w:t>powder</w:t>
              </w:r>
              <w:r>
                <w:rPr>
                  <w:rFonts w:eastAsiaTheme="minorEastAsia" w:hint="eastAsia"/>
                </w:rPr>
                <w:t>s</w:t>
              </w:r>
            </w:ins>
          </w:p>
        </w:tc>
      </w:tr>
      <w:tr w:rsidR="007B0163" w14:paraId="3A245489" w14:textId="77777777" w:rsidTr="007C156C">
        <w:tblPrEx>
          <w:tblW w:w="0" w:type="auto"/>
          <w:tblPrExChange w:id="215" w:author="3605188700@qq.com" w:date="2025-07-15T23:47:00Z" w16du:dateUtc="2025-07-15T15:47:00Z">
            <w:tblPrEx>
              <w:tblW w:w="0" w:type="auto"/>
            </w:tblPrEx>
          </w:tblPrExChange>
        </w:tblPrEx>
        <w:trPr>
          <w:gridBefore w:val="1"/>
          <w:gridAfter w:val="1"/>
          <w:wBefore w:w="28" w:type="dxa"/>
          <w:wAfter w:w="1044" w:type="dxa"/>
          <w:ins w:id="216" w:author="3605188700@qq.com" w:date="2025-07-15T23:42:00Z"/>
          <w:trPrChange w:id="217" w:author="3605188700@qq.com" w:date="2025-07-15T23:47:00Z" w16du:dateUtc="2025-07-15T15:47:00Z">
            <w:trPr>
              <w:gridBefore w:val="1"/>
              <w:gridAfter w:val="1"/>
              <w:wBefore w:w="28" w:type="dxa"/>
              <w:wAfter w:w="1044" w:type="dxa"/>
            </w:trPr>
          </w:trPrChange>
        </w:trPr>
        <w:tc>
          <w:tcPr>
            <w:tcW w:w="5496" w:type="dxa"/>
            <w:tcBorders>
              <w:top w:val="single" w:sz="4" w:space="0" w:color="auto"/>
              <w:left w:val="single" w:sz="4" w:space="0" w:color="FFFFFF" w:themeColor="background1"/>
              <w:right w:val="single" w:sz="4" w:space="0" w:color="FFFFFF" w:themeColor="background1"/>
            </w:tcBorders>
            <w:tcPrChange w:id="218" w:author="3605188700@qq.com" w:date="2025-07-15T23:47:00Z" w16du:dateUtc="2025-07-15T15:47:00Z">
              <w:tcPr>
                <w:tcW w:w="6379" w:type="dxa"/>
                <w:gridSpan w:val="2"/>
                <w:tcBorders>
                  <w:top w:val="single" w:sz="4" w:space="0" w:color="auto"/>
                  <w:left w:val="single" w:sz="4" w:space="0" w:color="FFFFFF" w:themeColor="background1"/>
                  <w:right w:val="single" w:sz="4" w:space="0" w:color="FFFFFF" w:themeColor="background1"/>
                </w:tcBorders>
              </w:tcPr>
            </w:tcPrChange>
          </w:tcPr>
          <w:p w14:paraId="7160E757" w14:textId="2ECDD2A8" w:rsidR="007B0163" w:rsidRDefault="007C156C" w:rsidP="00645F3F">
            <w:pPr>
              <w:ind w:firstLineChars="0" w:firstLine="0"/>
              <w:jc w:val="left"/>
              <w:rPr>
                <w:ins w:id="219" w:author="3605188700@qq.com" w:date="2025-07-15T23:42:00Z" w16du:dateUtc="2025-07-15T15:42:00Z"/>
                <w:rFonts w:eastAsiaTheme="minorEastAsia"/>
                <w:lang w:bidi="en-US"/>
              </w:rPr>
            </w:pPr>
            <w:ins w:id="220" w:author="3605188700@qq.com" w:date="2025-07-15T23:44:00Z" w16du:dateUtc="2025-07-15T15:44:00Z">
              <w:r>
                <w:rPr>
                  <w:rFonts w:eastAsiaTheme="minorEastAsia" w:hint="eastAsia"/>
                  <w:lang w:bidi="en-US"/>
                </w:rPr>
                <w:t>Type</w:t>
              </w:r>
            </w:ins>
          </w:p>
        </w:tc>
        <w:tc>
          <w:tcPr>
            <w:tcW w:w="3576" w:type="dxa"/>
            <w:tcBorders>
              <w:left w:val="single" w:sz="4" w:space="0" w:color="FFFFFF" w:themeColor="background1"/>
              <w:right w:val="single" w:sz="4" w:space="0" w:color="FFFFFF" w:themeColor="background1"/>
            </w:tcBorders>
            <w:tcPrChange w:id="221" w:author="3605188700@qq.com" w:date="2025-07-15T23:47:00Z" w16du:dateUtc="2025-07-15T15:47:00Z">
              <w:tcPr>
                <w:tcW w:w="2693" w:type="dxa"/>
                <w:tcBorders>
                  <w:left w:val="single" w:sz="4" w:space="0" w:color="FFFFFF" w:themeColor="background1"/>
                  <w:right w:val="single" w:sz="4" w:space="0" w:color="FFFFFF" w:themeColor="background1"/>
                </w:tcBorders>
              </w:tcPr>
            </w:tcPrChange>
          </w:tcPr>
          <w:p w14:paraId="2D97F87B" w14:textId="48BAE748" w:rsidR="007B0163" w:rsidRDefault="007C156C" w:rsidP="00645F3F">
            <w:pPr>
              <w:ind w:firstLineChars="0" w:firstLine="0"/>
              <w:jc w:val="left"/>
              <w:rPr>
                <w:ins w:id="222" w:author="3605188700@qq.com" w:date="2025-07-15T23:42:00Z" w16du:dateUtc="2025-07-15T15:42:00Z"/>
                <w:rFonts w:eastAsiaTheme="minorEastAsia"/>
                <w:lang w:bidi="en-US"/>
              </w:rPr>
            </w:pPr>
            <w:ins w:id="223" w:author="3605188700@qq.com" w:date="2025-07-15T23:47:00Z" w16du:dateUtc="2025-07-15T15:47:00Z">
              <w:r w:rsidRPr="00BF5B3A">
                <w:rPr>
                  <w:rFonts w:eastAsiaTheme="minorEastAsia"/>
                </w:rPr>
                <w:t>utilization</w:t>
              </w:r>
              <w:r>
                <w:rPr>
                  <w:rFonts w:eastAsiaTheme="minorEastAsia" w:hint="eastAsia"/>
                </w:rPr>
                <w:t xml:space="preserve"> (</w:t>
              </w:r>
              <w:r w:rsidRPr="00BF5B3A">
                <w:rPr>
                  <w:rFonts w:eastAsiaTheme="minorEastAsia"/>
                </w:rPr>
                <w:t>re</w:t>
              </w:r>
              <w:r>
                <w:rPr>
                  <w:rFonts w:eastAsiaTheme="minorEastAsia" w:hint="eastAsia"/>
                </w:rPr>
                <w:t xml:space="preserve">cycling) </w:t>
              </w:r>
              <w:r w:rsidRPr="007C156C">
                <w:rPr>
                  <w:rFonts w:eastAsiaTheme="minorEastAsia"/>
                  <w:lang w:bidi="en-US"/>
                </w:rPr>
                <w:t xml:space="preserve">rate </w:t>
              </w:r>
            </w:ins>
            <w:ins w:id="224" w:author="3605188700@qq.com" w:date="2025-07-15T23:48:00Z" w16du:dateUtc="2025-07-15T15:48:00Z">
              <w:r>
                <w:rPr>
                  <w:rFonts w:eastAsiaTheme="minorEastAsia" w:hint="eastAsia"/>
                  <w:lang w:bidi="en-US"/>
                </w:rPr>
                <w:t>(</w:t>
              </w:r>
            </w:ins>
            <w:ins w:id="225" w:author="3605188700@qq.com" w:date="2025-07-15T23:47:00Z" w16du:dateUtc="2025-07-15T15:47:00Z">
              <w:r w:rsidRPr="007C156C">
                <w:rPr>
                  <w:rFonts w:eastAsiaTheme="minorEastAsia"/>
                  <w:lang w:bidi="en-US"/>
                </w:rPr>
                <w:t>%</w:t>
              </w:r>
            </w:ins>
            <w:ins w:id="226" w:author="3605188700@qq.com" w:date="2025-07-15T23:48:00Z" w16du:dateUtc="2025-07-15T15:48:00Z">
              <w:r>
                <w:rPr>
                  <w:rFonts w:eastAsiaTheme="minorEastAsia" w:hint="eastAsia"/>
                  <w:lang w:bidi="en-US"/>
                </w:rPr>
                <w:t>)</w:t>
              </w:r>
            </w:ins>
          </w:p>
        </w:tc>
      </w:tr>
      <w:tr w:rsidR="007B0163" w14:paraId="2B0BADC7" w14:textId="77777777" w:rsidTr="007C156C">
        <w:tblPrEx>
          <w:tblW w:w="0" w:type="auto"/>
          <w:tblPrExChange w:id="227" w:author="3605188700@qq.com" w:date="2025-07-15T23:47:00Z" w16du:dateUtc="2025-07-15T15:47:00Z">
            <w:tblPrEx>
              <w:tblW w:w="0" w:type="auto"/>
            </w:tblPrEx>
          </w:tblPrExChange>
        </w:tblPrEx>
        <w:trPr>
          <w:gridBefore w:val="1"/>
          <w:gridAfter w:val="1"/>
          <w:wBefore w:w="28" w:type="dxa"/>
          <w:wAfter w:w="1044" w:type="dxa"/>
          <w:ins w:id="228" w:author="3605188700@qq.com" w:date="2025-07-15T23:42:00Z"/>
          <w:trPrChange w:id="229" w:author="3605188700@qq.com" w:date="2025-07-15T23:47:00Z" w16du:dateUtc="2025-07-15T15:47:00Z">
            <w:trPr>
              <w:gridBefore w:val="1"/>
              <w:gridAfter w:val="1"/>
              <w:wBefore w:w="28" w:type="dxa"/>
              <w:wAfter w:w="1044" w:type="dxa"/>
            </w:trPr>
          </w:trPrChange>
        </w:trPr>
        <w:tc>
          <w:tcPr>
            <w:tcW w:w="5496" w:type="dxa"/>
            <w:tcBorders>
              <w:left w:val="single" w:sz="4" w:space="0" w:color="FFFFFF" w:themeColor="background1"/>
              <w:bottom w:val="single" w:sz="4" w:space="0" w:color="FFFFFF" w:themeColor="background1"/>
              <w:right w:val="single" w:sz="4" w:space="0" w:color="FFFFFF" w:themeColor="background1"/>
            </w:tcBorders>
            <w:tcPrChange w:id="230" w:author="3605188700@qq.com" w:date="2025-07-15T23:47:00Z" w16du:dateUtc="2025-07-15T15:47:00Z">
              <w:tcPr>
                <w:tcW w:w="6379"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1ECBDB0C" w14:textId="405994B2" w:rsidR="007B0163" w:rsidRPr="007C156C" w:rsidRDefault="007C156C" w:rsidP="00645F3F">
            <w:pPr>
              <w:ind w:firstLineChars="0" w:firstLine="0"/>
              <w:jc w:val="left"/>
              <w:rPr>
                <w:ins w:id="231" w:author="3605188700@qq.com" w:date="2025-07-15T23:42:00Z" w16du:dateUtc="2025-07-15T15:42:00Z"/>
                <w:rFonts w:eastAsiaTheme="minorEastAsia"/>
                <w:b/>
                <w:bCs/>
                <w:lang w:bidi="en-US"/>
                <w:rPrChange w:id="232" w:author="3605188700@qq.com" w:date="2025-07-15T23:45:00Z" w16du:dateUtc="2025-07-15T15:45:00Z">
                  <w:rPr>
                    <w:ins w:id="233" w:author="3605188700@qq.com" w:date="2025-07-15T23:42:00Z" w16du:dateUtc="2025-07-15T15:42:00Z"/>
                    <w:rFonts w:eastAsiaTheme="minorEastAsia"/>
                    <w:lang w:bidi="en-US"/>
                  </w:rPr>
                </w:rPrChange>
              </w:rPr>
            </w:pPr>
            <w:proofErr w:type="spellStart"/>
            <w:ins w:id="234" w:author="3605188700@qq.com" w:date="2025-07-15T23:45:00Z" w16du:dateUtc="2025-07-15T15:45:00Z">
              <w:r w:rsidRPr="007C156C">
                <w:rPr>
                  <w:rFonts w:eastAsiaTheme="minorEastAsia"/>
                  <w:lang w:bidi="en-US"/>
                  <w:rPrChange w:id="235" w:author="3605188700@qq.com" w:date="2025-07-15T23:46:00Z" w16du:dateUtc="2025-07-15T15:46:00Z">
                    <w:rPr>
                      <w:rFonts w:eastAsiaTheme="minorEastAsia"/>
                      <w:b/>
                      <w:bCs/>
                      <w:lang w:bidi="en-US"/>
                    </w:rPr>
                  </w:rPrChange>
                </w:rPr>
                <w:t>Aluminium</w:t>
              </w:r>
            </w:ins>
            <w:proofErr w:type="spellEnd"/>
          </w:p>
        </w:tc>
        <w:tc>
          <w:tcPr>
            <w:tcW w:w="3576" w:type="dxa"/>
            <w:tcBorders>
              <w:left w:val="single" w:sz="4" w:space="0" w:color="FFFFFF" w:themeColor="background1"/>
              <w:bottom w:val="single" w:sz="4" w:space="0" w:color="FFFFFF" w:themeColor="background1"/>
              <w:right w:val="single" w:sz="4" w:space="0" w:color="FFFFFF" w:themeColor="background1"/>
            </w:tcBorders>
            <w:tcPrChange w:id="236" w:author="3605188700@qq.com" w:date="2025-07-15T23:47:00Z" w16du:dateUtc="2025-07-15T15:47:00Z">
              <w:tcPr>
                <w:tcW w:w="2693" w:type="dxa"/>
                <w:tcBorders>
                  <w:left w:val="single" w:sz="4" w:space="0" w:color="FFFFFF" w:themeColor="background1"/>
                  <w:bottom w:val="single" w:sz="4" w:space="0" w:color="FFFFFF" w:themeColor="background1"/>
                  <w:right w:val="single" w:sz="4" w:space="0" w:color="FFFFFF" w:themeColor="background1"/>
                </w:tcBorders>
              </w:tcPr>
            </w:tcPrChange>
          </w:tcPr>
          <w:p w14:paraId="0D9F1595" w14:textId="2B9019EB" w:rsidR="007B0163" w:rsidRDefault="007C156C" w:rsidP="00645F3F">
            <w:pPr>
              <w:ind w:firstLineChars="0" w:firstLine="0"/>
              <w:jc w:val="left"/>
              <w:rPr>
                <w:ins w:id="237" w:author="3605188700@qq.com" w:date="2025-07-15T23:42:00Z" w16du:dateUtc="2025-07-15T15:42:00Z"/>
                <w:rFonts w:eastAsiaTheme="minorEastAsia"/>
                <w:lang w:bidi="en-US"/>
              </w:rPr>
            </w:pPr>
            <w:ins w:id="238" w:author="3605188700@qq.com" w:date="2025-07-15T23:48:00Z" w16du:dateUtc="2025-07-15T15:48:00Z">
              <w:r>
                <w:rPr>
                  <w:rFonts w:eastAsiaTheme="minorEastAsia" w:hint="eastAsia"/>
                  <w:lang w:bidi="en-US"/>
                </w:rPr>
                <w:t>95</w:t>
              </w:r>
            </w:ins>
          </w:p>
        </w:tc>
      </w:tr>
      <w:tr w:rsidR="007B0163" w14:paraId="68733CC4" w14:textId="77777777" w:rsidTr="007C156C">
        <w:tblPrEx>
          <w:tblW w:w="0" w:type="auto"/>
          <w:tblPrExChange w:id="239" w:author="3605188700@qq.com" w:date="2025-07-15T23:47:00Z" w16du:dateUtc="2025-07-15T15:47:00Z">
            <w:tblPrEx>
              <w:tblW w:w="0" w:type="auto"/>
            </w:tblPrEx>
          </w:tblPrExChange>
        </w:tblPrEx>
        <w:trPr>
          <w:gridBefore w:val="1"/>
          <w:gridAfter w:val="1"/>
          <w:wBefore w:w="28" w:type="dxa"/>
          <w:wAfter w:w="1044" w:type="dxa"/>
          <w:ins w:id="240" w:author="3605188700@qq.com" w:date="2025-07-15T23:42:00Z"/>
          <w:trPrChange w:id="241" w:author="3605188700@qq.com" w:date="2025-07-15T23:47:00Z" w16du:dateUtc="2025-07-15T15:47:00Z">
            <w:trPr>
              <w:gridBefore w:val="1"/>
              <w:gridAfter w:val="1"/>
              <w:wBefore w:w="28" w:type="dxa"/>
              <w:wAfter w:w="1044" w:type="dxa"/>
            </w:trPr>
          </w:trPrChange>
        </w:trPr>
        <w:tc>
          <w:tcPr>
            <w:tcW w:w="54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42" w:author="3605188700@qq.com" w:date="2025-07-15T23:47:00Z" w16du:dateUtc="2025-07-15T15:47:00Z">
              <w:tcPr>
                <w:tcW w:w="637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7A166B0E" w14:textId="5F85D556" w:rsidR="007B0163" w:rsidRDefault="007C156C" w:rsidP="00645F3F">
            <w:pPr>
              <w:ind w:firstLineChars="0" w:firstLine="0"/>
              <w:jc w:val="left"/>
              <w:rPr>
                <w:ins w:id="243" w:author="3605188700@qq.com" w:date="2025-07-15T23:42:00Z" w16du:dateUtc="2025-07-15T15:42:00Z"/>
                <w:rFonts w:eastAsiaTheme="minorEastAsia"/>
                <w:lang w:bidi="en-US"/>
              </w:rPr>
            </w:pPr>
            <w:ins w:id="244" w:author="3605188700@qq.com" w:date="2025-07-15T23:45:00Z" w16du:dateUtc="2025-07-15T15:45:00Z">
              <w:r w:rsidRPr="007C156C">
                <w:rPr>
                  <w:rFonts w:eastAsiaTheme="minorEastAsia"/>
                  <w:lang w:bidi="en-US"/>
                </w:rPr>
                <w:t>Copper</w:t>
              </w:r>
            </w:ins>
          </w:p>
        </w:tc>
        <w:tc>
          <w:tcPr>
            <w:tcW w:w="3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45" w:author="3605188700@qq.com" w:date="2025-07-15T23:47:00Z" w16du:dateUtc="2025-07-15T15:47:00Z">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4915E807" w14:textId="41406E72" w:rsidR="007B0163" w:rsidRDefault="003D7C62" w:rsidP="00645F3F">
            <w:pPr>
              <w:ind w:firstLineChars="0" w:firstLine="0"/>
              <w:jc w:val="left"/>
              <w:rPr>
                <w:ins w:id="246" w:author="3605188700@qq.com" w:date="2025-07-15T23:42:00Z" w16du:dateUtc="2025-07-15T15:42:00Z"/>
                <w:rFonts w:eastAsiaTheme="minorEastAsia"/>
                <w:lang w:bidi="en-US"/>
              </w:rPr>
            </w:pPr>
            <w:ins w:id="247" w:author="3605188700@qq.com" w:date="2025-07-15T23:49:00Z" w16du:dateUtc="2025-07-15T15:49:00Z">
              <w:r>
                <w:rPr>
                  <w:rFonts w:eastAsiaTheme="minorEastAsia" w:hint="eastAsia"/>
                  <w:lang w:bidi="en-US"/>
                </w:rPr>
                <w:t>83</w:t>
              </w:r>
            </w:ins>
          </w:p>
        </w:tc>
      </w:tr>
      <w:tr w:rsidR="007B0163" w14:paraId="28ABDA72" w14:textId="77777777" w:rsidTr="007C156C">
        <w:tblPrEx>
          <w:tblW w:w="0" w:type="auto"/>
          <w:tblPrExChange w:id="248" w:author="3605188700@qq.com" w:date="2025-07-15T23:47:00Z" w16du:dateUtc="2025-07-15T15:47:00Z">
            <w:tblPrEx>
              <w:tblW w:w="0" w:type="auto"/>
            </w:tblPrEx>
          </w:tblPrExChange>
        </w:tblPrEx>
        <w:trPr>
          <w:gridBefore w:val="1"/>
          <w:gridAfter w:val="1"/>
          <w:wBefore w:w="28" w:type="dxa"/>
          <w:wAfter w:w="1044" w:type="dxa"/>
          <w:ins w:id="249" w:author="3605188700@qq.com" w:date="2025-07-15T23:42:00Z"/>
          <w:trPrChange w:id="250" w:author="3605188700@qq.com" w:date="2025-07-15T23:47:00Z" w16du:dateUtc="2025-07-15T15:47:00Z">
            <w:trPr>
              <w:gridBefore w:val="1"/>
              <w:gridAfter w:val="1"/>
              <w:wBefore w:w="28" w:type="dxa"/>
              <w:wAfter w:w="1044" w:type="dxa"/>
            </w:trPr>
          </w:trPrChange>
        </w:trPr>
        <w:tc>
          <w:tcPr>
            <w:tcW w:w="54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51" w:author="3605188700@qq.com" w:date="2025-07-15T23:47:00Z" w16du:dateUtc="2025-07-15T15:47:00Z">
              <w:tcPr>
                <w:tcW w:w="637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27EF1E72" w14:textId="1709A58D" w:rsidR="007B0163" w:rsidRPr="007C156C" w:rsidRDefault="007C156C" w:rsidP="00645F3F">
            <w:pPr>
              <w:ind w:firstLineChars="0" w:firstLine="0"/>
              <w:jc w:val="left"/>
              <w:rPr>
                <w:ins w:id="252" w:author="3605188700@qq.com" w:date="2025-07-15T23:42:00Z" w16du:dateUtc="2025-07-15T15:42:00Z"/>
                <w:rFonts w:eastAsiaTheme="minorEastAsia"/>
                <w:b/>
                <w:bCs/>
                <w:lang w:bidi="en-US"/>
                <w:rPrChange w:id="253" w:author="3605188700@qq.com" w:date="2025-07-15T23:45:00Z" w16du:dateUtc="2025-07-15T15:45:00Z">
                  <w:rPr>
                    <w:ins w:id="254" w:author="3605188700@qq.com" w:date="2025-07-15T23:42:00Z" w16du:dateUtc="2025-07-15T15:42:00Z"/>
                    <w:rFonts w:eastAsiaTheme="minorEastAsia"/>
                    <w:lang w:bidi="en-US"/>
                  </w:rPr>
                </w:rPrChange>
              </w:rPr>
            </w:pPr>
            <w:ins w:id="255" w:author="3605188700@qq.com" w:date="2025-07-15T23:45:00Z" w16du:dateUtc="2025-07-15T15:45:00Z">
              <w:r w:rsidRPr="007C156C">
                <w:rPr>
                  <w:rFonts w:eastAsiaTheme="minorEastAsia"/>
                  <w:lang w:bidi="en-US"/>
                  <w:rPrChange w:id="256" w:author="3605188700@qq.com" w:date="2025-07-15T23:47:00Z" w16du:dateUtc="2025-07-15T15:47:00Z">
                    <w:rPr>
                      <w:rFonts w:eastAsiaTheme="minorEastAsia"/>
                      <w:b/>
                      <w:bCs/>
                      <w:lang w:bidi="en-US"/>
                    </w:rPr>
                  </w:rPrChange>
                </w:rPr>
                <w:t>Cast iron</w:t>
              </w:r>
            </w:ins>
          </w:p>
        </w:tc>
        <w:tc>
          <w:tcPr>
            <w:tcW w:w="3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57" w:author="3605188700@qq.com" w:date="2025-07-15T23:47:00Z" w16du:dateUtc="2025-07-15T15:47:00Z">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1B6FBCD4" w14:textId="7434BEE6" w:rsidR="007B0163" w:rsidRDefault="003D7C62" w:rsidP="00645F3F">
            <w:pPr>
              <w:ind w:firstLineChars="0" w:firstLine="0"/>
              <w:jc w:val="left"/>
              <w:rPr>
                <w:ins w:id="258" w:author="3605188700@qq.com" w:date="2025-07-15T23:42:00Z" w16du:dateUtc="2025-07-15T15:42:00Z"/>
                <w:rFonts w:eastAsiaTheme="minorEastAsia"/>
                <w:lang w:bidi="en-US"/>
              </w:rPr>
            </w:pPr>
            <w:ins w:id="259" w:author="3605188700@qq.com" w:date="2025-07-15T23:49:00Z" w16du:dateUtc="2025-07-15T15:49:00Z">
              <w:r>
                <w:rPr>
                  <w:rFonts w:eastAsiaTheme="minorEastAsia" w:hint="eastAsia"/>
                  <w:lang w:bidi="en-US"/>
                </w:rPr>
                <w:t>90</w:t>
              </w:r>
            </w:ins>
          </w:p>
        </w:tc>
      </w:tr>
      <w:tr w:rsidR="007B0163" w14:paraId="753C4D78" w14:textId="77777777" w:rsidTr="0003075D">
        <w:tblPrEx>
          <w:tblW w:w="0" w:type="auto"/>
          <w:tblPrExChange w:id="260" w:author="3605188700@qq.com" w:date="2025-07-15T23:49:00Z" w16du:dateUtc="2025-07-15T15:49:00Z">
            <w:tblPrEx>
              <w:tblW w:w="0" w:type="auto"/>
            </w:tblPrEx>
          </w:tblPrExChange>
        </w:tblPrEx>
        <w:trPr>
          <w:gridBefore w:val="1"/>
          <w:gridAfter w:val="1"/>
          <w:wBefore w:w="28" w:type="dxa"/>
          <w:wAfter w:w="1044" w:type="dxa"/>
          <w:ins w:id="261" w:author="3605188700@qq.com" w:date="2025-07-15T23:42:00Z"/>
          <w:trPrChange w:id="262" w:author="3605188700@qq.com" w:date="2025-07-15T23:49:00Z" w16du:dateUtc="2025-07-15T15:49:00Z">
            <w:trPr>
              <w:gridBefore w:val="1"/>
              <w:gridAfter w:val="1"/>
              <w:wBefore w:w="28" w:type="dxa"/>
              <w:wAfter w:w="1044" w:type="dxa"/>
            </w:trPr>
          </w:trPrChange>
        </w:trPr>
        <w:tc>
          <w:tcPr>
            <w:tcW w:w="54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63" w:author="3605188700@qq.com" w:date="2025-07-15T23:49:00Z" w16du:dateUtc="2025-07-15T15:49:00Z">
              <w:tcPr>
                <w:tcW w:w="637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63E8218D" w14:textId="14AEEE79" w:rsidR="007B0163" w:rsidRDefault="007C156C" w:rsidP="00645F3F">
            <w:pPr>
              <w:ind w:firstLineChars="0" w:firstLine="0"/>
              <w:jc w:val="left"/>
              <w:rPr>
                <w:ins w:id="264" w:author="3605188700@qq.com" w:date="2025-07-15T23:42:00Z" w16du:dateUtc="2025-07-15T15:42:00Z"/>
                <w:rFonts w:eastAsiaTheme="minorEastAsia"/>
                <w:lang w:bidi="en-US"/>
              </w:rPr>
            </w:pPr>
            <w:ins w:id="265" w:author="3605188700@qq.com" w:date="2025-07-15T23:46:00Z" w16du:dateUtc="2025-07-15T15:46:00Z">
              <w:r w:rsidRPr="007C156C">
                <w:rPr>
                  <w:rFonts w:eastAsiaTheme="minorEastAsia"/>
                  <w:lang w:bidi="en-US"/>
                </w:rPr>
                <w:t>Stainless steel</w:t>
              </w:r>
            </w:ins>
          </w:p>
        </w:tc>
        <w:tc>
          <w:tcPr>
            <w:tcW w:w="3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Change w:id="266" w:author="3605188700@qq.com" w:date="2025-07-15T23:49:00Z" w16du:dateUtc="2025-07-15T15:49:00Z">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5B5C0BC4" w14:textId="642FFA0C" w:rsidR="007B0163" w:rsidRDefault="003D7C62" w:rsidP="00645F3F">
            <w:pPr>
              <w:ind w:firstLineChars="0" w:firstLine="0"/>
              <w:jc w:val="left"/>
              <w:rPr>
                <w:ins w:id="267" w:author="3605188700@qq.com" w:date="2025-07-15T23:42:00Z" w16du:dateUtc="2025-07-15T15:42:00Z"/>
                <w:rFonts w:eastAsiaTheme="minorEastAsia"/>
                <w:lang w:bidi="en-US"/>
              </w:rPr>
            </w:pPr>
            <w:ins w:id="268" w:author="3605188700@qq.com" w:date="2025-07-15T23:49:00Z" w16du:dateUtc="2025-07-15T15:49:00Z">
              <w:r>
                <w:rPr>
                  <w:rFonts w:eastAsiaTheme="minorEastAsia" w:hint="eastAsia"/>
                  <w:lang w:bidi="en-US"/>
                </w:rPr>
                <w:t>87</w:t>
              </w:r>
            </w:ins>
          </w:p>
        </w:tc>
      </w:tr>
      <w:tr w:rsidR="007B0163" w14:paraId="107585CF" w14:textId="77777777" w:rsidTr="0003075D">
        <w:tblPrEx>
          <w:tblW w:w="0" w:type="auto"/>
          <w:tblPrExChange w:id="269" w:author="3605188700@qq.com" w:date="2025-07-15T23:49:00Z" w16du:dateUtc="2025-07-15T15:49:00Z">
            <w:tblPrEx>
              <w:tblW w:w="0" w:type="auto"/>
            </w:tblPrEx>
          </w:tblPrExChange>
        </w:tblPrEx>
        <w:trPr>
          <w:gridBefore w:val="1"/>
          <w:gridAfter w:val="1"/>
          <w:wBefore w:w="28" w:type="dxa"/>
          <w:wAfter w:w="1044" w:type="dxa"/>
          <w:ins w:id="270" w:author="3605188700@qq.com" w:date="2025-07-15T23:42:00Z"/>
          <w:trPrChange w:id="271" w:author="3605188700@qq.com" w:date="2025-07-15T23:49:00Z" w16du:dateUtc="2025-07-15T15:49:00Z">
            <w:trPr>
              <w:gridBefore w:val="1"/>
              <w:gridAfter w:val="1"/>
              <w:wBefore w:w="28" w:type="dxa"/>
              <w:wAfter w:w="1044" w:type="dxa"/>
            </w:trPr>
          </w:trPrChange>
        </w:trPr>
        <w:tc>
          <w:tcPr>
            <w:tcW w:w="5496" w:type="dxa"/>
            <w:tcBorders>
              <w:top w:val="single" w:sz="4" w:space="0" w:color="FFFFFF" w:themeColor="background1"/>
              <w:left w:val="single" w:sz="4" w:space="0" w:color="FFFFFF" w:themeColor="background1"/>
              <w:bottom w:val="single" w:sz="4" w:space="0" w:color="auto"/>
              <w:right w:val="single" w:sz="4" w:space="0" w:color="FFFFFF" w:themeColor="background1"/>
            </w:tcBorders>
            <w:tcPrChange w:id="272" w:author="3605188700@qq.com" w:date="2025-07-15T23:49:00Z" w16du:dateUtc="2025-07-15T15:49:00Z">
              <w:tcPr>
                <w:tcW w:w="637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2574EAAF" w14:textId="3BE52B0A" w:rsidR="007B0163" w:rsidRDefault="007C156C" w:rsidP="00645F3F">
            <w:pPr>
              <w:ind w:firstLineChars="0" w:firstLine="0"/>
              <w:jc w:val="left"/>
              <w:rPr>
                <w:ins w:id="273" w:author="3605188700@qq.com" w:date="2025-07-15T23:42:00Z" w16du:dateUtc="2025-07-15T15:42:00Z"/>
                <w:rFonts w:eastAsiaTheme="minorEastAsia"/>
                <w:lang w:bidi="en-US"/>
              </w:rPr>
            </w:pPr>
            <w:ins w:id="274" w:author="3605188700@qq.com" w:date="2025-07-15T23:46:00Z" w16du:dateUtc="2025-07-15T15:46:00Z">
              <w:r w:rsidRPr="007C156C">
                <w:rPr>
                  <w:rFonts w:eastAsiaTheme="minorEastAsia"/>
                  <w:lang w:bidi="en-US"/>
                </w:rPr>
                <w:t>Steel</w:t>
              </w:r>
            </w:ins>
          </w:p>
        </w:tc>
        <w:tc>
          <w:tcPr>
            <w:tcW w:w="3576" w:type="dxa"/>
            <w:tcBorders>
              <w:top w:val="single" w:sz="4" w:space="0" w:color="FFFFFF" w:themeColor="background1"/>
              <w:left w:val="single" w:sz="4" w:space="0" w:color="FFFFFF" w:themeColor="background1"/>
              <w:bottom w:val="single" w:sz="4" w:space="0" w:color="auto"/>
              <w:right w:val="single" w:sz="4" w:space="0" w:color="FFFFFF" w:themeColor="background1"/>
            </w:tcBorders>
            <w:tcPrChange w:id="275" w:author="3605188700@qq.com" w:date="2025-07-15T23:49:00Z" w16du:dateUtc="2025-07-15T15:49:00Z">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tcPrChange>
          </w:tcPr>
          <w:p w14:paraId="115BF93E" w14:textId="57368DDE" w:rsidR="007B0163" w:rsidRDefault="003D7C62" w:rsidP="00645F3F">
            <w:pPr>
              <w:ind w:firstLineChars="0" w:firstLine="0"/>
              <w:jc w:val="left"/>
              <w:rPr>
                <w:ins w:id="276" w:author="3605188700@qq.com" w:date="2025-07-15T23:42:00Z" w16du:dateUtc="2025-07-15T15:42:00Z"/>
                <w:rFonts w:eastAsiaTheme="minorEastAsia"/>
                <w:lang w:bidi="en-US"/>
              </w:rPr>
            </w:pPr>
            <w:ins w:id="277" w:author="3605188700@qq.com" w:date="2025-07-15T23:49:00Z" w16du:dateUtc="2025-07-15T15:49:00Z">
              <w:r>
                <w:rPr>
                  <w:rFonts w:eastAsiaTheme="minorEastAsia" w:hint="eastAsia"/>
                  <w:lang w:bidi="en-US"/>
                </w:rPr>
                <w:t>100</w:t>
              </w:r>
            </w:ins>
          </w:p>
        </w:tc>
      </w:tr>
    </w:tbl>
    <w:p w14:paraId="7C3A0C5C" w14:textId="77777777" w:rsidR="007B0163" w:rsidDel="00EA26A0" w:rsidRDefault="007B0163">
      <w:pPr>
        <w:ind w:firstLine="480"/>
        <w:rPr>
          <w:del w:id="278" w:author="3605188700@qq.com" w:date="2025-07-15T23:50:00Z" w16du:dateUtc="2025-07-15T15:50:00Z"/>
          <w:rFonts w:eastAsiaTheme="minorEastAsia"/>
        </w:rPr>
      </w:pPr>
    </w:p>
    <w:p w14:paraId="15E3250A" w14:textId="3918AAA9" w:rsidR="0025551D" w:rsidRPr="0025551D" w:rsidDel="00EB7343" w:rsidRDefault="0025551D">
      <w:pPr>
        <w:ind w:firstLine="480"/>
        <w:rPr>
          <w:del w:id="279" w:author="3605188700@qq.com" w:date="2025-07-13T22:03:00Z"/>
          <w:rFonts w:eastAsiaTheme="minorEastAsia"/>
          <w:szCs w:val="24"/>
        </w:rPr>
        <w:pPrChange w:id="280" w:author="3605188700@qq.com" w:date="2025-07-15T23:50:00Z" w16du:dateUtc="2025-07-15T15:50:00Z">
          <w:pPr>
            <w:pStyle w:val="3"/>
            <w:ind w:firstLine="643"/>
          </w:pPr>
        </w:pPrChange>
      </w:pPr>
      <w:del w:id="281" w:author="3605188700@qq.com" w:date="2025-07-13T22:03:00Z">
        <w:r w:rsidDel="00EB7343">
          <w:rPr>
            <w:rFonts w:eastAsiaTheme="minorEastAsia" w:hint="eastAsia"/>
            <w:szCs w:val="24"/>
          </w:rPr>
          <w:delText>3.2.2 O</w:delText>
        </w:r>
        <w:r w:rsidRPr="00DE0926" w:rsidDel="00EB7343">
          <w:rPr>
            <w:rFonts w:eastAsiaTheme="minorEastAsia" w:hint="eastAsia"/>
            <w:szCs w:val="24"/>
          </w:rPr>
          <w:delText xml:space="preserve">bjective function </w:delText>
        </w:r>
        <w:r w:rsidDel="00EB7343">
          <w:rPr>
            <w:rFonts w:eastAsiaTheme="minorEastAsia" w:hint="eastAsia"/>
            <w:szCs w:val="24"/>
          </w:rPr>
          <w:delText>2</w:delText>
        </w:r>
      </w:del>
    </w:p>
    <w:p w14:paraId="468B5F6E" w14:textId="130036E6" w:rsidR="003E709A" w:rsidRDefault="007A15F8" w:rsidP="00EA26A0">
      <w:pPr>
        <w:ind w:firstLine="480"/>
        <w:rPr>
          <w:rFonts w:eastAsiaTheme="minorEastAsia"/>
        </w:rPr>
      </w:pPr>
      <w:del w:id="282" w:author="Shi-Tong Peng" w:date="2025-07-14T14:00:00Z">
        <w:r w:rsidRPr="007A15F8" w:rsidDel="007A72F5">
          <w:rPr>
            <w:rFonts w:eastAsiaTheme="minorEastAsia"/>
          </w:rPr>
          <w:delText xml:space="preserve">In this cost </w:delText>
        </w:r>
        <w:r w:rsidRPr="00C359EA" w:rsidDel="007A72F5">
          <w:rPr>
            <w:rFonts w:eastAsiaTheme="minorEastAsia"/>
          </w:rPr>
          <w:delText>optimization</w:delText>
        </w:r>
        <w:r w:rsidRPr="007A15F8" w:rsidDel="007A72F5">
          <w:rPr>
            <w:rFonts w:eastAsiaTheme="minorEastAsia"/>
          </w:rPr>
          <w:delText>, w</w:delText>
        </w:r>
      </w:del>
      <w:ins w:id="283" w:author="Shi-Tong Peng" w:date="2025-07-14T14:00:00Z">
        <w:r w:rsidR="007A72F5">
          <w:rPr>
            <w:rFonts w:eastAsiaTheme="minorEastAsia" w:hint="eastAsia"/>
          </w:rPr>
          <w:t xml:space="preserve">for the economic cost, </w:t>
        </w:r>
      </w:ins>
      <w:ins w:id="284" w:author="Shi-Tong Peng" w:date="2025-07-14T14:01:00Z">
        <w:r w:rsidR="007A72F5">
          <w:rPr>
            <w:rFonts w:eastAsiaTheme="minorEastAsia" w:hint="eastAsia"/>
          </w:rPr>
          <w:t>w</w:t>
        </w:r>
      </w:ins>
      <w:r w:rsidRPr="007A15F8">
        <w:rPr>
          <w:rFonts w:eastAsiaTheme="minorEastAsia"/>
        </w:rPr>
        <w:t>e mainly consider</w:t>
      </w:r>
      <w:r w:rsidRPr="00C008F9">
        <w:rPr>
          <w:rFonts w:eastAsiaTheme="minorEastAsia"/>
        </w:rPr>
        <w:t xml:space="preserve"> </w:t>
      </w:r>
      <w:r w:rsidR="00E67C56" w:rsidRPr="00E67C56">
        <w:rPr>
          <w:rFonts w:eastAsiaTheme="minorEastAsia"/>
        </w:rPr>
        <w:t>the processing cost and the investment cost</w:t>
      </w:r>
      <w:r w:rsidR="00241725" w:rsidRPr="00241725">
        <w:rPr>
          <w:rFonts w:eastAsiaTheme="minorEastAsia"/>
        </w:rPr>
        <w:t>. </w:t>
      </w:r>
      <w:r w:rsidR="00002E60" w:rsidRPr="00002E60">
        <w:rPr>
          <w:rFonts w:eastAsiaTheme="minorEastAsia"/>
        </w:rPr>
        <w:t xml:space="preserve">All these components are related to the process parameters </w:t>
      </w:r>
      <w:r w:rsidR="00002E60" w:rsidRPr="007A72F5">
        <w:rPr>
          <w:rFonts w:eastAsiaTheme="minorEastAsia"/>
          <w:i/>
          <w:iCs/>
          <w:rPrChange w:id="285" w:author="Shi-Tong Peng" w:date="2025-07-14T14:01:00Z">
            <w:rPr>
              <w:rFonts w:eastAsiaTheme="minorEastAsia"/>
            </w:rPr>
          </w:rPrChange>
        </w:rPr>
        <w:t>P</w:t>
      </w:r>
      <w:r w:rsidR="00002E60" w:rsidRPr="00002E60">
        <w:rPr>
          <w:rFonts w:eastAsiaTheme="minorEastAsia"/>
        </w:rPr>
        <w:t xml:space="preserve">, </w:t>
      </w:r>
      <w:r w:rsidR="00002E60" w:rsidRPr="007A72F5">
        <w:rPr>
          <w:rFonts w:eastAsiaTheme="minorEastAsia"/>
          <w:i/>
          <w:iCs/>
          <w:rPrChange w:id="286" w:author="Shi-Tong Peng" w:date="2025-07-14T14:01:00Z">
            <w:rPr>
              <w:rFonts w:eastAsiaTheme="minorEastAsia"/>
            </w:rPr>
          </w:rPrChange>
        </w:rPr>
        <w:t>V</w:t>
      </w:r>
      <w:r w:rsidR="00002E60" w:rsidRPr="00002E60">
        <w:rPr>
          <w:rFonts w:eastAsiaTheme="minorEastAsia"/>
        </w:rPr>
        <w:t xml:space="preserve">, </w:t>
      </w:r>
      <w:r w:rsidR="00002E60" w:rsidRPr="007A72F5">
        <w:rPr>
          <w:rFonts w:eastAsiaTheme="minorEastAsia"/>
          <w:i/>
          <w:iCs/>
          <w:rPrChange w:id="287" w:author="Shi-Tong Peng" w:date="2025-07-14T14:01:00Z">
            <w:rPr>
              <w:rFonts w:eastAsiaTheme="minorEastAsia"/>
            </w:rPr>
          </w:rPrChange>
        </w:rPr>
        <w:t>H</w:t>
      </w:r>
      <w:r w:rsidR="00002E60">
        <w:rPr>
          <w:rFonts w:eastAsiaTheme="minorEastAsia" w:hint="eastAsia"/>
        </w:rPr>
        <w:t>.</w:t>
      </w:r>
      <w:r w:rsidR="00FB6746">
        <w:rPr>
          <w:rFonts w:eastAsiaTheme="minorEastAsia" w:hint="eastAsia"/>
        </w:rPr>
        <w:t xml:space="preserve"> </w:t>
      </w:r>
      <w:r w:rsidR="00FB6746" w:rsidRPr="00FB6746">
        <w:t xml:space="preserve">The cost objective function in this study is formulated based on the cost analysis framework proposed by </w:t>
      </w:r>
      <w:r w:rsidR="00FB6746">
        <w:fldChar w:fldCharType="begin"/>
      </w:r>
      <w:r w:rsidR="00FB6746">
        <w:instrText xml:space="preserve"> ADDIN ZOTERO_ITEM CSL_CITATION {"citationID":"5f2YeDEY","properties":{"formattedCitation":"(Peng et al., 2019)","plainCitation":"(Peng et al., 2019)","noteIndex":0},"citationItems":[{"id":57,"uris":["http://zotero.org/users/local/XRLV3CMi/items/3VHVHIG7"],"itemData":{"id":57,"type":"article-journal","abstract":"There have been various restoring technologies in remanufacturing industry for the recovery of designed dimension. The life cycle environmental performance, economic benefits, and quality reputation of remanufactured products are influenced by the restoration process. An appropriate selection of restoring technology would enhance the sustainability and assure the quality requirement of remanufactured products. The primary objective of the present study is to develop an effective and comprehensive multi-criteria decision-making approach for the application to the remanufacturing process considering the environmental impact, economic cost, and technical property. We applied the fuzzy Technique for Order Preference by Similarity to Ideal Solution (TOPSIS) approach to select a proper restoring technology for the crankshaft remanufacturing. The final results indicated that, based on the proposed criteria, the preferential ranking is brushing electroplating, plasma spray, plasma arc surfacing, and laser cladding. The present study would help facilitate and guide the selection of restoration technology in engine remanufacturing practice and benefit remanufacturers for the sustainability improvement.","container-title":"Journal of Cleaner Production","DOI":"10.1016/j.jclepro.2018.09.176","ISSN":"0959-6526","journalAbbreviation":"Journal of Cleaner Production","language":"en-US","note":"TLDR: The fuzzy Technique for Order Preference by Similarity to Ideal Solution approach was applied and the final results indicated that, based on the proposed criteria, the preferential ranking is brushing electroplating, plasma spray, plasma arc surfacing, and laser cladding.","page":"598-610","source":"ScienceDirect","title":"An integrated decision model of restoring technologies selection for engine remanufacturing practice","volume":"206","author":[{"family":"Peng","given":"Shitong"},{"family":"Li","given":"Tao"},{"family":"Li","given":"Mengyun"},{"family":"Guo","given":"Yanchun"},{"family":"Shi","given":"Junli"},{"family":"Tan","given":"George Z."},{"family":"Zhang","given":"Hongchao"}],"issued":{"date-parts":[["2019",1,1]]}}}],"schema":"https://github.com/citation-style-language/schema/raw/master/csl-citation.json"} </w:instrText>
      </w:r>
      <w:r w:rsidR="00FB6746">
        <w:fldChar w:fldCharType="separate"/>
      </w:r>
      <w:r w:rsidR="00FB6746" w:rsidRPr="00FB6746">
        <w:rPr>
          <w:rFonts w:cs="Times New Roman"/>
        </w:rPr>
        <w:t>(Peng et al., 2019)</w:t>
      </w:r>
      <w:r w:rsidR="00FB6746">
        <w:fldChar w:fldCharType="end"/>
      </w:r>
      <w:r w:rsidR="00FB6EEA">
        <w:rPr>
          <w:rFonts w:eastAsiaTheme="minorEastAsia" w:hint="eastAsia"/>
        </w:rPr>
        <w:t>, as shown in</w:t>
      </w:r>
      <w:r w:rsidR="00FB6EEA" w:rsidRPr="00FB6EEA">
        <w:rPr>
          <w:rFonts w:eastAsiaTheme="minorEastAsia"/>
          <w:b/>
          <w:bCs/>
        </w:rPr>
        <w:t xml:space="preserve"> </w:t>
      </w:r>
      <w:r w:rsidR="00FB6EEA" w:rsidRPr="00884EEC">
        <w:rPr>
          <w:rFonts w:eastAsiaTheme="minorEastAsia"/>
          <w:b/>
          <w:bCs/>
        </w:rPr>
        <w:t>Eq. (</w:t>
      </w:r>
      <w:r w:rsidR="00FB6EEA">
        <w:rPr>
          <w:rFonts w:eastAsiaTheme="minorEastAsia" w:hint="eastAsia"/>
          <w:b/>
          <w:bCs/>
        </w:rPr>
        <w:t>9</w:t>
      </w:r>
      <w:r w:rsidR="00FB6EEA" w:rsidRPr="00884EEC">
        <w:rPr>
          <w:rFonts w:eastAsiaTheme="minorEastAsia"/>
          <w:b/>
          <w:bCs/>
        </w:rPr>
        <w:t>)(</w:t>
      </w:r>
      <w:r w:rsidR="00FB6EEA">
        <w:rPr>
          <w:rFonts w:eastAsiaTheme="minorEastAsia" w:hint="eastAsia"/>
          <w:b/>
          <w:bCs/>
        </w:rPr>
        <w:t>10</w:t>
      </w:r>
      <w:r w:rsidR="00FB6EEA" w:rsidRPr="00884EEC">
        <w:rPr>
          <w:rFonts w:eastAsiaTheme="minorEastAsia"/>
          <w:b/>
          <w:bCs/>
        </w:rPr>
        <w:t>)</w:t>
      </w:r>
      <w:r w:rsidR="00FA70CF" w:rsidRPr="00FA70CF">
        <w:rPr>
          <w:rFonts w:eastAsiaTheme="minorEastAsia" w:hint="eastAsia"/>
        </w:rPr>
        <w:t>.</w:t>
      </w:r>
    </w:p>
    <w:p w14:paraId="4090EE9E" w14:textId="27A91806" w:rsidR="00FA70CF" w:rsidRPr="00277289" w:rsidRDefault="00202D0F">
      <w:pPr>
        <w:ind w:firstLine="480"/>
        <w:jc w:val="right"/>
        <w:rPr>
          <w:rFonts w:eastAsiaTheme="minorEastAsia"/>
        </w:rPr>
        <w:pPrChange w:id="288" w:author="3605188700@qq.com" w:date="2025-07-14T22:15:00Z" w16du:dateUtc="2025-07-14T14:15:00Z">
          <w:pPr>
            <w:ind w:firstLine="480"/>
          </w:pPr>
        </w:pPrChange>
      </w:pPr>
      <w:r w:rsidRPr="00993739">
        <w:rPr>
          <w:rFonts w:hint="eastAsia"/>
          <w:position w:val="-28"/>
        </w:rPr>
        <w:object w:dxaOrig="1840" w:dyaOrig="540" w14:anchorId="632438DC">
          <v:shape id="_x0000_i1036" type="#_x0000_t75" style="width:91.5pt;height:27pt" o:ole="">
            <v:imagedata r:id="rId44" o:title=""/>
          </v:shape>
          <o:OLEObject Type="Embed" ProgID="Equation.DSMT4" ShapeID="_x0000_i1036" DrawAspect="Content" ObjectID="_1828201454" r:id="rId45"/>
        </w:object>
      </w:r>
      <w:ins w:id="289" w:author="3605188700@qq.com" w:date="2025-07-14T22:16:00Z" w16du:dateUtc="2025-07-14T14:16:00Z">
        <w:r w:rsidR="00277289">
          <w:rPr>
            <w:rFonts w:eastAsiaTheme="minorEastAsia" w:hint="eastAsia"/>
          </w:rPr>
          <w:t xml:space="preserve">                                                                </w:t>
        </w:r>
      </w:ins>
      <w:ins w:id="290" w:author="3605188700@qq.com" w:date="2025-07-14T22:15:00Z" w16du:dateUtc="2025-07-14T14:15:00Z">
        <w:r w:rsidR="00277289">
          <w:rPr>
            <w:rFonts w:eastAsiaTheme="minorEastAsia" w:hint="eastAsia"/>
          </w:rPr>
          <w:t>(9)</w:t>
        </w:r>
      </w:ins>
    </w:p>
    <w:p w14:paraId="16D72966" w14:textId="373DC81A" w:rsidR="00202D0F" w:rsidRPr="00277289" w:rsidRDefault="009910C0">
      <w:pPr>
        <w:ind w:firstLine="480"/>
        <w:jc w:val="right"/>
        <w:rPr>
          <w:rFonts w:eastAsiaTheme="minorEastAsia"/>
        </w:rPr>
        <w:pPrChange w:id="291" w:author="3605188700@qq.com" w:date="2025-07-14T22:16:00Z" w16du:dateUtc="2025-07-14T14:16:00Z">
          <w:pPr>
            <w:ind w:firstLine="480"/>
          </w:pPr>
        </w:pPrChange>
      </w:pPr>
      <w:r w:rsidRPr="00993739">
        <w:rPr>
          <w:rFonts w:hint="eastAsia"/>
          <w:position w:val="-6"/>
        </w:rPr>
        <w:object w:dxaOrig="2240" w:dyaOrig="279" w14:anchorId="3EB7C052">
          <v:shape id="_x0000_i1037" type="#_x0000_t75" style="width:114pt;height:15pt" o:ole="">
            <v:imagedata r:id="rId46" o:title=""/>
          </v:shape>
          <o:OLEObject Type="Embed" ProgID="Equation.DSMT4" ShapeID="_x0000_i1037" DrawAspect="Content" ObjectID="_1828201455" r:id="rId47"/>
        </w:object>
      </w:r>
      <w:r>
        <w:rPr>
          <w:rStyle w:val="af3"/>
        </w:rPr>
        <w:t xml:space="preserve"> </w:t>
      </w:r>
      <w:commentRangeStart w:id="292"/>
      <w:commentRangeEnd w:id="292"/>
      <w:r w:rsidR="00EF1611">
        <w:rPr>
          <w:rStyle w:val="af3"/>
        </w:rPr>
        <w:commentReference w:id="292"/>
      </w:r>
      <w:ins w:id="293" w:author="3605188700@qq.com" w:date="2025-07-14T22:16:00Z" w16du:dateUtc="2025-07-14T14:16:00Z">
        <w:r w:rsidR="00277289">
          <w:rPr>
            <w:rStyle w:val="af3"/>
            <w:rFonts w:eastAsiaTheme="minorEastAsia" w:hint="eastAsia"/>
          </w:rPr>
          <w:t xml:space="preserve">                                                                </w:t>
        </w:r>
        <w:r w:rsidR="00277289" w:rsidRPr="00277289">
          <w:rPr>
            <w:rFonts w:eastAsiaTheme="minorEastAsia"/>
            <w:rPrChange w:id="294" w:author="3605188700@qq.com" w:date="2025-07-14T22:16:00Z" w16du:dateUtc="2025-07-14T14:16:00Z">
              <w:rPr>
                <w:rStyle w:val="af3"/>
                <w:rFonts w:eastAsiaTheme="minorEastAsia"/>
              </w:rPr>
            </w:rPrChange>
          </w:rPr>
          <w:t>(10)</w:t>
        </w:r>
      </w:ins>
    </w:p>
    <w:p w14:paraId="57D8FD10" w14:textId="610AFE21" w:rsidR="00202D0F" w:rsidRDefault="002C10EB" w:rsidP="002C10EB">
      <w:pPr>
        <w:ind w:firstLineChars="0" w:firstLine="0"/>
        <w:rPr>
          <w:rFonts w:eastAsiaTheme="minorEastAsia"/>
        </w:rPr>
      </w:pPr>
      <w:r>
        <w:rPr>
          <w:rFonts w:eastAsiaTheme="minorEastAsia" w:hint="eastAsia"/>
        </w:rPr>
        <w:t>w</w:t>
      </w:r>
      <w:r w:rsidR="00DC01B6">
        <w:rPr>
          <w:rFonts w:eastAsiaTheme="minorEastAsia" w:hint="eastAsia"/>
        </w:rPr>
        <w:t>here</w:t>
      </w:r>
      <w:r w:rsidR="00DC01B6" w:rsidRPr="00DC01B6">
        <w:t xml:space="preserve"> </w:t>
      </w:r>
      <w:r w:rsidR="00DC01B6" w:rsidRPr="00DC01B6">
        <w:rPr>
          <w:rFonts w:eastAsiaTheme="minorEastAsia"/>
          <w:i/>
          <w:iCs/>
        </w:rPr>
        <w:t>PC</w:t>
      </w:r>
      <w:r w:rsidR="00DC01B6" w:rsidRPr="00DC01B6">
        <w:rPr>
          <w:rFonts w:eastAsiaTheme="minorEastAsia"/>
        </w:rPr>
        <w:t xml:space="preserve"> represents the processing cost,</w:t>
      </w:r>
      <w:r w:rsidR="001C7C1C">
        <w:rPr>
          <w:rFonts w:eastAsiaTheme="minorEastAsia" w:hint="eastAsia"/>
        </w:rPr>
        <w:t xml:space="preserve"> </w:t>
      </w:r>
      <w:r w:rsidR="001C7C1C" w:rsidRPr="001C7C1C">
        <w:rPr>
          <w:rFonts w:eastAsiaTheme="minorEastAsia"/>
          <w:i/>
          <w:iCs/>
        </w:rPr>
        <w:t>UC</w:t>
      </w:r>
      <w:r w:rsidR="001C7C1C" w:rsidRPr="001C7C1C">
        <w:rPr>
          <w:rFonts w:eastAsiaTheme="minorEastAsia"/>
        </w:rPr>
        <w:t xml:space="preserve"> represents the unit processing cost, and the index </w:t>
      </w:r>
      <w:r w:rsidR="001C7C1C" w:rsidRPr="00857C9D">
        <w:rPr>
          <w:rFonts w:eastAsiaTheme="minorEastAsia"/>
          <w:i/>
          <w:iCs/>
        </w:rPr>
        <w:t xml:space="preserve">m </w:t>
      </w:r>
      <w:r w:rsidR="001C7C1C" w:rsidRPr="001C7C1C">
        <w:rPr>
          <w:rFonts w:eastAsiaTheme="minorEastAsia"/>
        </w:rPr>
        <w:t>represent the set of manufacturing processes.</w:t>
      </w:r>
      <w:r w:rsidR="00790D0B" w:rsidRPr="00790D0B">
        <w:t xml:space="preserve"> </w:t>
      </w:r>
      <m:oMath>
        <m:sSub>
          <m:sSubPr>
            <m:ctrlPr>
              <w:rPr>
                <w:rFonts w:ascii="Cambria Math" w:eastAsiaTheme="minorEastAsia" w:hAnsi="Cambria Math"/>
                <w:i/>
              </w:rPr>
            </m:ctrlPr>
          </m:sSubPr>
          <m:e>
            <m:r>
              <w:rPr>
                <w:rFonts w:ascii="Cambria Math" w:hAnsi="Cambria Math"/>
              </w:rPr>
              <m:t>P</m:t>
            </m:r>
            <m:r>
              <w:rPr>
                <w:rFonts w:ascii="Cambria Math" w:eastAsiaTheme="minorEastAsia" w:hAnsi="Cambria Math"/>
              </w:rPr>
              <m:t>T</m:t>
            </m:r>
          </m:e>
          <m:sub>
            <m:r>
              <w:rPr>
                <w:rFonts w:ascii="Cambria Math" w:eastAsiaTheme="minorEastAsia" w:hAnsi="Cambria Math"/>
              </w:rPr>
              <m:t>m</m:t>
            </m:r>
          </m:sub>
        </m:sSub>
      </m:oMath>
      <w:r w:rsidR="00790D0B">
        <w:rPr>
          <w:rFonts w:eastAsiaTheme="minorEastAsia" w:hint="eastAsia"/>
        </w:rPr>
        <w:t xml:space="preserve"> </w:t>
      </w:r>
      <w:r w:rsidR="00790D0B" w:rsidRPr="00790D0B">
        <w:rPr>
          <w:rFonts w:eastAsiaTheme="minorEastAsia"/>
        </w:rPr>
        <w:t xml:space="preserve">is the processing time of the </w:t>
      </w:r>
      <w:proofErr w:type="spellStart"/>
      <w:r w:rsidR="00661F05" w:rsidRPr="00661F05">
        <w:rPr>
          <w:rFonts w:eastAsiaTheme="minorEastAsia" w:hint="eastAsia"/>
          <w:i/>
          <w:iCs/>
        </w:rPr>
        <w:t>m</w:t>
      </w:r>
      <w:r w:rsidR="00661F05">
        <w:rPr>
          <w:rFonts w:eastAsiaTheme="minorEastAsia" w:hint="eastAsia"/>
        </w:rPr>
        <w:t>th</w:t>
      </w:r>
      <w:proofErr w:type="spellEnd"/>
      <w:r w:rsidR="00790D0B" w:rsidRPr="00790D0B">
        <w:rPr>
          <w:rFonts w:eastAsiaTheme="minorEastAsia"/>
        </w:rPr>
        <w:t xml:space="preserve"> program</w:t>
      </w:r>
      <w:r w:rsidR="000A1FF4">
        <w:rPr>
          <w:rFonts w:eastAsiaTheme="minorEastAsia" w:hint="eastAsia"/>
        </w:rPr>
        <w:t xml:space="preserve">. </w:t>
      </w:r>
      <w:proofErr w:type="spellStart"/>
      <w:r w:rsidR="000A1FF4" w:rsidRPr="000A1FF4">
        <w:rPr>
          <w:rFonts w:eastAsiaTheme="minorEastAsia" w:hint="eastAsia"/>
          <w:i/>
          <w:iCs/>
        </w:rPr>
        <w:t>hc</w:t>
      </w:r>
      <w:proofErr w:type="spellEnd"/>
      <w:r w:rsidR="000A1FF4">
        <w:rPr>
          <w:rFonts w:eastAsiaTheme="minorEastAsia" w:hint="eastAsia"/>
          <w:i/>
          <w:iCs/>
        </w:rPr>
        <w:t xml:space="preserve">, dc, mc </w:t>
      </w:r>
      <w:r w:rsidR="000A1FF4" w:rsidRPr="000A1FF4">
        <w:rPr>
          <w:rFonts w:eastAsiaTheme="minorEastAsia" w:hint="eastAsia"/>
        </w:rPr>
        <w:t xml:space="preserve">and </w:t>
      </w:r>
      <w:proofErr w:type="spellStart"/>
      <w:r w:rsidR="0052696E">
        <w:rPr>
          <w:rFonts w:eastAsiaTheme="minorEastAsia" w:hint="eastAsia"/>
          <w:i/>
          <w:iCs/>
        </w:rPr>
        <w:t>e</w:t>
      </w:r>
      <w:r w:rsidR="000A1FF4">
        <w:rPr>
          <w:rFonts w:eastAsiaTheme="minorEastAsia" w:hint="eastAsia"/>
          <w:i/>
          <w:iCs/>
        </w:rPr>
        <w:t>c</w:t>
      </w:r>
      <w:proofErr w:type="spellEnd"/>
      <w:r w:rsidR="00451F19">
        <w:rPr>
          <w:rFonts w:eastAsiaTheme="minorEastAsia" w:hint="eastAsia"/>
          <w:i/>
          <w:iCs/>
        </w:rPr>
        <w:t xml:space="preserve"> </w:t>
      </w:r>
      <w:r w:rsidR="00451F19" w:rsidRPr="00451F19">
        <w:rPr>
          <w:rFonts w:eastAsiaTheme="minorEastAsia"/>
        </w:rPr>
        <w:t>respectively represent</w:t>
      </w:r>
      <w:r w:rsidR="00451F19">
        <w:rPr>
          <w:rFonts w:eastAsiaTheme="minorEastAsia" w:hint="eastAsia"/>
        </w:rPr>
        <w:t xml:space="preserve"> the human</w:t>
      </w:r>
      <w:r w:rsidR="00451F19" w:rsidRPr="00451F19">
        <w:rPr>
          <w:rFonts w:eastAsiaTheme="minorEastAsia"/>
        </w:rPr>
        <w:t xml:space="preserve"> cost, depreciation cost, </w:t>
      </w:r>
      <w:r w:rsidR="00DE5EA6">
        <w:rPr>
          <w:rFonts w:eastAsiaTheme="minorEastAsia" w:hint="eastAsia"/>
        </w:rPr>
        <w:t xml:space="preserve">mental powder </w:t>
      </w:r>
      <w:r w:rsidR="00451F19" w:rsidRPr="00451F19">
        <w:rPr>
          <w:rFonts w:eastAsiaTheme="minorEastAsia"/>
        </w:rPr>
        <w:t xml:space="preserve">cost and </w:t>
      </w:r>
      <w:r w:rsidR="006E5E7C">
        <w:rPr>
          <w:rFonts w:eastAsiaTheme="minorEastAsia" w:hint="eastAsia"/>
        </w:rPr>
        <w:t>energy</w:t>
      </w:r>
      <w:r w:rsidR="00EF1611">
        <w:rPr>
          <w:rFonts w:eastAsiaTheme="minorEastAsia" w:hint="eastAsia"/>
        </w:rPr>
        <w:t xml:space="preserve"> </w:t>
      </w:r>
      <w:r w:rsidR="00451F19" w:rsidRPr="00451F19">
        <w:rPr>
          <w:rFonts w:eastAsiaTheme="minorEastAsia"/>
        </w:rPr>
        <w:t>costs</w:t>
      </w:r>
      <w:r w:rsidR="00EF1611">
        <w:rPr>
          <w:rFonts w:eastAsiaTheme="minorEastAsia" w:hint="eastAsia"/>
        </w:rPr>
        <w:t>.</w:t>
      </w:r>
    </w:p>
    <w:p w14:paraId="26950107" w14:textId="2095C1AB" w:rsidR="008E013A" w:rsidRDefault="008E013A" w:rsidP="000A1FF4">
      <w:pPr>
        <w:ind w:firstLine="480"/>
        <w:rPr>
          <w:rFonts w:eastAsiaTheme="minorEastAsia"/>
        </w:rPr>
      </w:pPr>
      <w:r>
        <w:rPr>
          <w:rFonts w:eastAsiaTheme="minorEastAsia" w:hint="eastAsia"/>
        </w:rPr>
        <w:t xml:space="preserve">Therefore, </w:t>
      </w:r>
      <w:r w:rsidR="00C47CC7" w:rsidRPr="00C47CC7">
        <w:rPr>
          <w:rFonts w:eastAsiaTheme="minorEastAsia"/>
        </w:rPr>
        <w:t xml:space="preserve">Given the uncertainty of equipment, maintenance costs are ignored in this </w:t>
      </w:r>
      <w:r w:rsidR="00C47CC7">
        <w:rPr>
          <w:rFonts w:eastAsiaTheme="minorEastAsia" w:hint="eastAsia"/>
        </w:rPr>
        <w:t>paper</w:t>
      </w:r>
      <w:r w:rsidR="00C47CC7" w:rsidRPr="00C47CC7">
        <w:rPr>
          <w:rFonts w:eastAsiaTheme="minorEastAsia"/>
        </w:rPr>
        <w:t>.</w:t>
      </w:r>
      <w:r w:rsidR="00DA1C25">
        <w:rPr>
          <w:rFonts w:eastAsiaTheme="minorEastAsia" w:hint="eastAsia"/>
        </w:rPr>
        <w:t xml:space="preserve"> </w:t>
      </w:r>
      <w:r w:rsidR="00DA1C25" w:rsidRPr="00DA1C25">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1mm</m:t>
            </m:r>
          </m:e>
          <m:sup>
            <m:r>
              <w:rPr>
                <w:rFonts w:ascii="Cambria Math" w:eastAsiaTheme="minorEastAsia" w:hAnsi="Cambria Math"/>
              </w:rPr>
              <m:t>3</m:t>
            </m:r>
          </m:sup>
        </m:sSup>
        <m:r>
          <w:rPr>
            <w:rFonts w:ascii="Cambria Math" w:eastAsiaTheme="minorEastAsia" w:hAnsi="Cambria Math"/>
          </w:rPr>
          <m:t xml:space="preserve"> </m:t>
        </m:r>
      </m:oMath>
      <w:r w:rsidR="00DA1C25" w:rsidRPr="00DA1C25">
        <w:rPr>
          <w:rFonts w:eastAsiaTheme="minorEastAsia"/>
        </w:rPr>
        <w:t>parts are produced by single-layer scanning, and the processing time is</w:t>
      </w:r>
      <w:r w:rsidR="00DA1C25">
        <w:rPr>
          <w:rFonts w:eastAsiaTheme="minorEastAsia" w:hint="eastAsia"/>
        </w:rPr>
        <w:t xml:space="preserve"> shown in </w:t>
      </w:r>
      <w:r w:rsidR="00DA1C25" w:rsidRPr="00884EEC">
        <w:rPr>
          <w:rFonts w:eastAsiaTheme="minorEastAsia"/>
          <w:b/>
          <w:bCs/>
        </w:rPr>
        <w:t>Eq. (</w:t>
      </w:r>
      <w:r w:rsidR="00DA1C25">
        <w:rPr>
          <w:rFonts w:eastAsiaTheme="minorEastAsia" w:hint="eastAsia"/>
          <w:b/>
          <w:bCs/>
        </w:rPr>
        <w:t>11</w:t>
      </w:r>
      <w:r w:rsidR="00DA1C25" w:rsidRPr="00884EEC">
        <w:rPr>
          <w:rFonts w:eastAsiaTheme="minorEastAsia"/>
          <w:b/>
          <w:bCs/>
        </w:rPr>
        <w:t>)</w:t>
      </w:r>
      <w:r w:rsidR="00DA1C25" w:rsidRPr="00DA1C25">
        <w:rPr>
          <w:rFonts w:eastAsiaTheme="minorEastAsia" w:hint="eastAsia"/>
        </w:rPr>
        <w:t>.</w:t>
      </w:r>
      <w:r w:rsidR="00C839C1" w:rsidRPr="00C839C1">
        <w:t xml:space="preserve"> </w:t>
      </w:r>
      <w:r w:rsidR="00C839C1" w:rsidRPr="00C839C1">
        <w:rPr>
          <w:rFonts w:eastAsiaTheme="minorEastAsia"/>
        </w:rPr>
        <w:t xml:space="preserve">The equipment depreciation cost is calculated using </w:t>
      </w:r>
      <w:r w:rsidR="00C839C1" w:rsidRPr="002C10EB">
        <w:rPr>
          <w:rFonts w:eastAsiaTheme="minorEastAsia"/>
          <w:b/>
          <w:bCs/>
        </w:rPr>
        <w:t>Eq. (</w:t>
      </w:r>
      <w:r w:rsidR="002C10EB">
        <w:rPr>
          <w:rFonts w:eastAsiaTheme="minorEastAsia" w:hint="eastAsia"/>
          <w:b/>
          <w:bCs/>
        </w:rPr>
        <w:t>12</w:t>
      </w:r>
      <w:r w:rsidR="00C839C1" w:rsidRPr="002C10EB">
        <w:rPr>
          <w:rFonts w:eastAsiaTheme="minorEastAsia"/>
          <w:b/>
          <w:bCs/>
        </w:rPr>
        <w:t>)</w:t>
      </w:r>
      <w:r w:rsidR="00C839C1" w:rsidRPr="00C839C1">
        <w:rPr>
          <w:rFonts w:eastAsiaTheme="minorEastAsia"/>
        </w:rPr>
        <w:t>.</w:t>
      </w:r>
    </w:p>
    <w:p w14:paraId="06EED605" w14:textId="45BDC7CF" w:rsidR="00115B80" w:rsidRPr="00E85AB8" w:rsidRDefault="00952BE1" w:rsidP="00952BE1">
      <w:pPr>
        <w:ind w:firstLine="480"/>
        <w:jc w:val="right"/>
        <w:rPr>
          <w:rFonts w:eastAsiaTheme="minorEastAsia"/>
        </w:rPr>
      </w:pPr>
      <w:r w:rsidRPr="00993739">
        <w:rPr>
          <w:rFonts w:hint="eastAsia"/>
          <w:position w:val="-24"/>
        </w:rPr>
        <w:object w:dxaOrig="1719" w:dyaOrig="620" w14:anchorId="71089EE4">
          <v:shape id="_x0000_i1038" type="#_x0000_t75" style="width:84pt;height:30.75pt" o:ole="">
            <v:imagedata r:id="rId48" o:title=""/>
          </v:shape>
          <o:OLEObject Type="Embed" ProgID="Equation.DSMT4" ShapeID="_x0000_i1038" DrawAspect="Content" ObjectID="_1828201456" r:id="rId49"/>
        </w:object>
      </w:r>
      <w:ins w:id="295" w:author="3605188700@qq.com" w:date="2025-07-14T22:19:00Z" w16du:dateUtc="2025-07-14T14:19:00Z">
        <w:r w:rsidR="00E85AB8">
          <w:rPr>
            <w:rFonts w:eastAsiaTheme="minorEastAsia" w:hint="eastAsia"/>
          </w:rPr>
          <w:t xml:space="preserve">                                                                (11)</w:t>
        </w:r>
      </w:ins>
    </w:p>
    <w:p w14:paraId="1236285C" w14:textId="404A211A" w:rsidR="002C10EB" w:rsidRPr="00E85AB8" w:rsidRDefault="002C10EB">
      <w:pPr>
        <w:ind w:firstLine="480"/>
        <w:jc w:val="right"/>
        <w:rPr>
          <w:rFonts w:eastAsiaTheme="minorEastAsia"/>
        </w:rPr>
        <w:pPrChange w:id="296" w:author="3605188700@qq.com" w:date="2025-07-14T22:18:00Z" w16du:dateUtc="2025-07-14T14:18:00Z">
          <w:pPr>
            <w:ind w:firstLine="480"/>
          </w:pPr>
        </w:pPrChange>
      </w:pPr>
      <w:r w:rsidRPr="00993739">
        <w:rPr>
          <w:rFonts w:hint="eastAsia"/>
          <w:position w:val="-24"/>
        </w:rPr>
        <w:object w:dxaOrig="1280" w:dyaOrig="620" w14:anchorId="0BA89615">
          <v:shape id="_x0000_i1039" type="#_x0000_t75" style="width:64.5pt;height:30.75pt" o:ole="">
            <v:imagedata r:id="rId50" o:title=""/>
          </v:shape>
          <o:OLEObject Type="Embed" ProgID="Equation.DSMT4" ShapeID="_x0000_i1039" DrawAspect="Content" ObjectID="_1828201457" r:id="rId51"/>
        </w:object>
      </w:r>
      <w:ins w:id="297" w:author="3605188700@qq.com" w:date="2025-07-14T22:19:00Z" w16du:dateUtc="2025-07-14T14:19:00Z">
        <w:r w:rsidR="00E85AB8">
          <w:rPr>
            <w:rFonts w:eastAsiaTheme="minorEastAsia" w:hint="eastAsia"/>
          </w:rPr>
          <w:t xml:space="preserve">                                                                    (12)</w:t>
        </w:r>
      </w:ins>
    </w:p>
    <w:p w14:paraId="2E97B10B" w14:textId="7E204D71" w:rsidR="00515A89" w:rsidRDefault="002C10EB" w:rsidP="00515A89">
      <w:pPr>
        <w:ind w:firstLineChars="0" w:firstLine="0"/>
        <w:rPr>
          <w:rFonts w:eastAsiaTheme="minorEastAsia"/>
        </w:rPr>
      </w:pPr>
      <w:r>
        <w:rPr>
          <w:rFonts w:eastAsiaTheme="minorEastAsia" w:hint="eastAsia"/>
        </w:rPr>
        <w:t>where,</w:t>
      </w:r>
      <w:r w:rsidR="00654F66">
        <w:rPr>
          <w:rFonts w:eastAsiaTheme="minorEastAsia" w:hint="eastAsia"/>
        </w:rPr>
        <w:t xml:space="preserve"> </w:t>
      </w:r>
      <w:r w:rsidR="00654F66" w:rsidRPr="00654F66">
        <w:rPr>
          <w:rFonts w:eastAsiaTheme="minorEastAsia"/>
        </w:rPr>
        <w:t xml:space="preserve">the </w:t>
      </w:r>
      <w:proofErr w:type="spellStart"/>
      <w:r w:rsidR="00654F66" w:rsidRPr="00654F66">
        <w:rPr>
          <w:rFonts w:eastAsiaTheme="minorEastAsia"/>
          <w:i/>
          <w:iCs/>
        </w:rPr>
        <w:t>ov</w:t>
      </w:r>
      <w:proofErr w:type="spellEnd"/>
      <w:r w:rsidR="00654F66" w:rsidRPr="00654F66">
        <w:rPr>
          <w:rFonts w:eastAsiaTheme="minorEastAsia"/>
        </w:rPr>
        <w:t xml:space="preserve"> and </w:t>
      </w:r>
      <w:proofErr w:type="spellStart"/>
      <w:r w:rsidR="00654F66" w:rsidRPr="00654F66">
        <w:rPr>
          <w:rFonts w:eastAsiaTheme="minorEastAsia"/>
          <w:i/>
          <w:iCs/>
        </w:rPr>
        <w:t>rv</w:t>
      </w:r>
      <w:proofErr w:type="spellEnd"/>
      <w:r w:rsidR="00654F66" w:rsidRPr="00654F66">
        <w:rPr>
          <w:rFonts w:eastAsiaTheme="minorEastAsia"/>
        </w:rPr>
        <w:t xml:space="preserve"> represent the original value (also refers to the investment cost) and the residual value of the equipment, respectively;</w:t>
      </w:r>
      <w:r w:rsidR="00654F66" w:rsidRPr="00654F66">
        <w:rPr>
          <w:rFonts w:eastAsiaTheme="minorEastAsia"/>
          <w:i/>
          <w:iCs/>
        </w:rPr>
        <w:t xml:space="preserve"> T</w:t>
      </w:r>
      <w:r w:rsidR="00654F66" w:rsidRPr="00654F66">
        <w:rPr>
          <w:rFonts w:eastAsiaTheme="minorEastAsia"/>
        </w:rPr>
        <w:t xml:space="preserve"> means the expected useful life, </w:t>
      </w:r>
      <w:proofErr w:type="spellStart"/>
      <w:r w:rsidR="00654F66" w:rsidRPr="00654F66">
        <w:rPr>
          <w:rFonts w:eastAsiaTheme="minorEastAsia"/>
          <w:i/>
          <w:iCs/>
        </w:rPr>
        <w:t>awt</w:t>
      </w:r>
      <w:proofErr w:type="spellEnd"/>
      <w:r w:rsidR="00654F66" w:rsidRPr="00654F66">
        <w:rPr>
          <w:rFonts w:eastAsiaTheme="minorEastAsia"/>
        </w:rPr>
        <w:t xml:space="preserve"> is the annual working time.</w:t>
      </w:r>
      <w:r w:rsidR="00515A89">
        <w:rPr>
          <w:rFonts w:eastAsiaTheme="minorEastAsia" w:hint="eastAsia"/>
        </w:rPr>
        <w:t xml:space="preserve"> </w:t>
      </w:r>
      <w:r w:rsidR="00911742" w:rsidRPr="00911742">
        <w:rPr>
          <w:rFonts w:eastAsiaTheme="minorEastAsia"/>
        </w:rPr>
        <w:t xml:space="preserve">According to the provisions regarding depreciation periods specified in the income tax law, the depreciation period for production equipment is set at ten years, with an assumed residual value of 5% of the original cost. </w:t>
      </w:r>
    </w:p>
    <w:p w14:paraId="2B73B22A" w14:textId="5ACD843A" w:rsidR="00B932C7" w:rsidRDefault="00DD2CFA" w:rsidP="00DD2CFA">
      <w:pPr>
        <w:ind w:firstLine="480"/>
        <w:rPr>
          <w:rFonts w:eastAsiaTheme="minorEastAsia"/>
          <w:b/>
          <w:bCs/>
        </w:rPr>
      </w:pPr>
      <w:r w:rsidRPr="00DD2CFA">
        <w:rPr>
          <w:rFonts w:eastAsiaTheme="minorEastAsia"/>
        </w:rPr>
        <w:t xml:space="preserve">The costs of metal powder and energy consumption are respectively shown in </w:t>
      </w:r>
      <w:r w:rsidRPr="002C10EB">
        <w:rPr>
          <w:rFonts w:eastAsiaTheme="minorEastAsia"/>
          <w:b/>
          <w:bCs/>
        </w:rPr>
        <w:t>Eq. (</w:t>
      </w:r>
      <w:r>
        <w:rPr>
          <w:rFonts w:eastAsiaTheme="minorEastAsia" w:hint="eastAsia"/>
          <w:b/>
          <w:bCs/>
        </w:rPr>
        <w:t>13</w:t>
      </w:r>
      <w:r w:rsidRPr="002C10EB">
        <w:rPr>
          <w:rFonts w:eastAsiaTheme="minorEastAsia"/>
          <w:b/>
          <w:bCs/>
        </w:rPr>
        <w:t>)</w:t>
      </w:r>
      <w:r w:rsidRPr="00DD2CFA">
        <w:rPr>
          <w:rFonts w:eastAsiaTheme="minorEastAsia"/>
        </w:rPr>
        <w:t xml:space="preserve"> and </w:t>
      </w:r>
      <w:r w:rsidRPr="002C10EB">
        <w:rPr>
          <w:rFonts w:eastAsiaTheme="minorEastAsia"/>
          <w:b/>
          <w:bCs/>
        </w:rPr>
        <w:t>Eq. (</w:t>
      </w:r>
      <w:r>
        <w:rPr>
          <w:rFonts w:eastAsiaTheme="minorEastAsia" w:hint="eastAsia"/>
          <w:b/>
          <w:bCs/>
        </w:rPr>
        <w:t>14</w:t>
      </w:r>
      <w:r w:rsidRPr="002C10EB">
        <w:rPr>
          <w:rFonts w:eastAsiaTheme="minorEastAsia"/>
          <w:b/>
          <w:bCs/>
        </w:rPr>
        <w:t>)</w:t>
      </w:r>
      <w:r w:rsidR="000074E9">
        <w:rPr>
          <w:rFonts w:eastAsiaTheme="minorEastAsia" w:hint="eastAsia"/>
          <w:b/>
          <w:bCs/>
        </w:rPr>
        <w:t>.</w:t>
      </w:r>
    </w:p>
    <w:p w14:paraId="2AAAD024" w14:textId="1067040C" w:rsidR="000074E9" w:rsidRPr="00001130" w:rsidRDefault="00847713" w:rsidP="00BF202C">
      <w:pPr>
        <w:ind w:firstLineChars="0" w:firstLine="0"/>
        <w:jc w:val="right"/>
        <w:rPr>
          <w:rFonts w:eastAsiaTheme="minorEastAsia"/>
        </w:rPr>
      </w:pPr>
      <w:r w:rsidRPr="00993739">
        <w:rPr>
          <w:rFonts w:hint="eastAsia"/>
          <w:position w:val="-32"/>
        </w:rPr>
        <w:object w:dxaOrig="2439" w:dyaOrig="700" w14:anchorId="2ED65CF9">
          <v:shape id="_x0000_i1040" type="#_x0000_t75" style="width:123.75pt;height:34.5pt" o:ole="">
            <v:imagedata r:id="rId52" o:title=""/>
          </v:shape>
          <o:OLEObject Type="Embed" ProgID="Equation.DSMT4" ShapeID="_x0000_i1040" DrawAspect="Content" ObjectID="_1828201458" r:id="rId53"/>
        </w:object>
      </w:r>
      <w:ins w:id="298" w:author="3605188700@qq.com" w:date="2025-07-14T22:21:00Z" w16du:dateUtc="2025-07-14T14:21:00Z">
        <w:r w:rsidR="00001130">
          <w:rPr>
            <w:rFonts w:eastAsiaTheme="minorEastAsia" w:hint="eastAsia"/>
          </w:rPr>
          <w:t xml:space="preserve">                                                         (13)</w:t>
        </w:r>
      </w:ins>
    </w:p>
    <w:p w14:paraId="274A66C6" w14:textId="6A696F2A" w:rsidR="006E5E7C" w:rsidRPr="00001130" w:rsidRDefault="0081616F" w:rsidP="0081616F">
      <w:pPr>
        <w:ind w:firstLineChars="0" w:firstLine="0"/>
        <w:jc w:val="right"/>
        <w:rPr>
          <w:rFonts w:eastAsiaTheme="minorEastAsia"/>
        </w:rPr>
      </w:pPr>
      <w:r w:rsidRPr="00993739">
        <w:rPr>
          <w:rFonts w:hint="eastAsia"/>
          <w:position w:val="-24"/>
        </w:rPr>
        <w:object w:dxaOrig="2380" w:dyaOrig="620" w14:anchorId="35721F52">
          <v:shape id="_x0000_i1041" type="#_x0000_t75" style="width:119.25pt;height:30.75pt" o:ole="">
            <v:imagedata r:id="rId54" o:title=""/>
          </v:shape>
          <o:OLEObject Type="Embed" ProgID="Equation.DSMT4" ShapeID="_x0000_i1041" DrawAspect="Content" ObjectID="_1828201459" r:id="rId55"/>
        </w:object>
      </w:r>
      <w:ins w:id="299" w:author="3605188700@qq.com" w:date="2025-07-14T22:21:00Z" w16du:dateUtc="2025-07-14T14:21:00Z">
        <w:r w:rsidR="00001130">
          <w:rPr>
            <w:rFonts w:eastAsiaTheme="minorEastAsia" w:hint="eastAsia"/>
          </w:rPr>
          <w:t xml:space="preserve">                                                              (14)</w:t>
        </w:r>
      </w:ins>
    </w:p>
    <w:p w14:paraId="1D57DF8E" w14:textId="008E0C45" w:rsidR="00B03538" w:rsidRPr="00B03538" w:rsidRDefault="005B39E4" w:rsidP="00B03538">
      <w:pPr>
        <w:ind w:firstLineChars="0" w:firstLine="0"/>
        <w:rPr>
          <w:rFonts w:eastAsiaTheme="minorEastAsia"/>
        </w:rPr>
      </w:pPr>
      <w:r>
        <w:rPr>
          <w:rFonts w:eastAsiaTheme="minorEastAsia" w:hint="eastAsia"/>
        </w:rPr>
        <w:t xml:space="preserve">where, </w:t>
      </w:r>
      <w:proofErr w:type="spellStart"/>
      <w:r w:rsidRPr="005B39E4">
        <w:rPr>
          <w:rFonts w:eastAsiaTheme="minorEastAsia" w:hint="eastAsia"/>
          <w:i/>
          <w:iCs/>
        </w:rPr>
        <w:t>mp</w:t>
      </w:r>
      <w:proofErr w:type="spellEnd"/>
      <w:r w:rsidRPr="005B39E4">
        <w:rPr>
          <w:rFonts w:eastAsiaTheme="minorEastAsia" w:hint="eastAsia"/>
        </w:rPr>
        <w:t xml:space="preserve"> </w:t>
      </w:r>
      <w:r>
        <w:rPr>
          <w:rFonts w:eastAsiaTheme="minorEastAsia" w:hint="eastAsia"/>
        </w:rPr>
        <w:t>donates the u</w:t>
      </w:r>
      <w:r w:rsidRPr="005B39E4">
        <w:rPr>
          <w:rFonts w:eastAsiaTheme="minorEastAsia"/>
        </w:rPr>
        <w:t xml:space="preserve">nit price of </w:t>
      </w:r>
      <w:r>
        <w:rPr>
          <w:rFonts w:eastAsiaTheme="minorEastAsia" w:hint="eastAsia"/>
        </w:rPr>
        <w:t xml:space="preserve">mental </w:t>
      </w:r>
      <w:r w:rsidRPr="005B39E4">
        <w:rPr>
          <w:rFonts w:eastAsiaTheme="minorEastAsia"/>
        </w:rPr>
        <w:t>powder</w:t>
      </w:r>
      <w:r>
        <w:rPr>
          <w:rFonts w:eastAsiaTheme="minorEastAsia" w:hint="eastAsia"/>
        </w:rPr>
        <w:t xml:space="preserve">, </w:t>
      </w:r>
      <w:r w:rsidRPr="005B39E4">
        <w:rPr>
          <w:rFonts w:eastAsiaTheme="minorEastAsia" w:hint="eastAsia"/>
          <w:i/>
          <w:iCs/>
        </w:rPr>
        <w:t>ep</w:t>
      </w:r>
      <w:r>
        <w:rPr>
          <w:rFonts w:eastAsiaTheme="minorEastAsia" w:hint="eastAsia"/>
          <w:i/>
          <w:iCs/>
        </w:rPr>
        <w:t xml:space="preserve"> </w:t>
      </w:r>
      <w:r w:rsidRPr="005B39E4">
        <w:rPr>
          <w:rFonts w:eastAsiaTheme="minorEastAsia" w:hint="eastAsia"/>
        </w:rPr>
        <w:t>is</w:t>
      </w:r>
      <w:r w:rsidR="00741462">
        <w:rPr>
          <w:rFonts w:eastAsiaTheme="minorEastAsia" w:hint="eastAsia"/>
        </w:rPr>
        <w:t xml:space="preserve"> the e</w:t>
      </w:r>
      <w:r w:rsidR="00741462" w:rsidRPr="00741462">
        <w:rPr>
          <w:rFonts w:eastAsiaTheme="minorEastAsia"/>
        </w:rPr>
        <w:t>lectricity price</w:t>
      </w:r>
      <w:r w:rsidR="00741462" w:rsidRPr="00644447">
        <w:rPr>
          <w:rFonts w:eastAsiaTheme="minorEastAsia" w:hint="eastAsia"/>
        </w:rPr>
        <w:t>.</w:t>
      </w:r>
      <w:r w:rsidR="00644447" w:rsidRPr="00644447">
        <w:rPr>
          <w:rFonts w:eastAsiaTheme="minorEastAsia"/>
        </w:rPr>
        <w:t xml:space="preserve"> Relevant pric</w:t>
      </w:r>
      <w:r w:rsidR="00626C2F">
        <w:rPr>
          <w:rFonts w:eastAsiaTheme="minorEastAsia" w:hint="eastAsia"/>
        </w:rPr>
        <w:t>es</w:t>
      </w:r>
      <w:r w:rsidR="00644447" w:rsidRPr="00644447">
        <w:rPr>
          <w:rFonts w:eastAsiaTheme="minorEastAsia"/>
        </w:rPr>
        <w:t xml:space="preserve"> or cost figures related to </w:t>
      </w:r>
      <w:r w:rsidR="006E4F2D">
        <w:rPr>
          <w:rFonts w:eastAsia="楷体" w:hint="eastAsia"/>
        </w:rPr>
        <w:t>LPBF</w:t>
      </w:r>
      <w:r w:rsidR="006E4F2D">
        <w:rPr>
          <w:rFonts w:eastAsia="楷体"/>
        </w:rPr>
        <w:t xml:space="preserve"> process</w:t>
      </w:r>
      <w:r w:rsidR="006E4F2D">
        <w:rPr>
          <w:rFonts w:eastAsia="楷体" w:hint="eastAsia"/>
        </w:rPr>
        <w:t>es</w:t>
      </w:r>
      <w:r w:rsidR="00644447" w:rsidRPr="00644447">
        <w:rPr>
          <w:rFonts w:eastAsiaTheme="minorEastAsia"/>
        </w:rPr>
        <w:t xml:space="preserve"> are summarized in </w:t>
      </w:r>
      <w:r w:rsidR="00644447" w:rsidRPr="00E07560">
        <w:rPr>
          <w:rFonts w:eastAsiaTheme="minorEastAsia"/>
          <w:b/>
          <w:bCs/>
          <w:highlight w:val="yellow"/>
        </w:rPr>
        <w:t>Table 8</w:t>
      </w:r>
      <w:r w:rsidR="00644447" w:rsidRPr="00644447">
        <w:rPr>
          <w:rFonts w:eastAsiaTheme="minorEastAsia"/>
          <w:b/>
          <w:bCs/>
        </w:rPr>
        <w:t>.</w:t>
      </w:r>
      <w:r w:rsidR="00644447" w:rsidRPr="00644447">
        <w:rPr>
          <w:rFonts w:eastAsiaTheme="minorEastAsia"/>
        </w:rPr>
        <w:t xml:space="preserve"> </w:t>
      </w:r>
      <w:r w:rsidR="00E418F9" w:rsidRPr="00E418F9">
        <w:rPr>
          <w:rFonts w:eastAsiaTheme="minorEastAsia"/>
        </w:rPr>
        <w:t>Auxiliary materials cost (e.g., shielding gas</w:t>
      </w:r>
      <w:r w:rsidR="00B03538">
        <w:rPr>
          <w:rFonts w:eastAsiaTheme="minorEastAsia" w:hint="eastAsia"/>
        </w:rPr>
        <w:t xml:space="preserve">, purification solution, activation </w:t>
      </w:r>
      <w:proofErr w:type="spellStart"/>
      <w:r w:rsidR="00B03538">
        <w:rPr>
          <w:rFonts w:eastAsiaTheme="minorEastAsia" w:hint="eastAsia"/>
        </w:rPr>
        <w:t>soulution</w:t>
      </w:r>
      <w:proofErr w:type="spellEnd"/>
      <w:r w:rsidR="00B03538">
        <w:rPr>
          <w:rFonts w:eastAsiaTheme="minorEastAsia" w:hint="eastAsia"/>
        </w:rPr>
        <w:t>, deposition solution</w:t>
      </w:r>
      <w:r w:rsidR="00E418F9" w:rsidRPr="00E418F9">
        <w:rPr>
          <w:rFonts w:eastAsiaTheme="minorEastAsia"/>
        </w:rPr>
        <w:t>) can be optionally included depending on the actual process</w:t>
      </w:r>
      <w:r w:rsidR="00B03538">
        <w:rPr>
          <w:rFonts w:eastAsiaTheme="minorEastAsia" w:hint="eastAsia"/>
        </w:rPr>
        <w:t>. Therefore, t</w:t>
      </w:r>
      <w:r w:rsidR="00B03538" w:rsidRPr="00884EEC">
        <w:rPr>
          <w:rFonts w:eastAsiaTheme="minorEastAsia"/>
        </w:rPr>
        <w:t xml:space="preserve">he </w:t>
      </w:r>
      <w:r w:rsidR="00B03538">
        <w:rPr>
          <w:rFonts w:eastAsiaTheme="minorEastAsia" w:hint="eastAsia"/>
        </w:rPr>
        <w:t>cost</w:t>
      </w:r>
      <w:r w:rsidR="00B03538" w:rsidRPr="00884EEC">
        <w:rPr>
          <w:rFonts w:eastAsiaTheme="minorEastAsia"/>
        </w:rPr>
        <w:t xml:space="preserve"> </w:t>
      </w:r>
      <w:r w:rsidR="00B03538">
        <w:rPr>
          <w:rFonts w:eastAsiaTheme="minorEastAsia" w:hint="eastAsia"/>
        </w:rPr>
        <w:t>objective</w:t>
      </w:r>
      <w:r w:rsidR="00B03538" w:rsidRPr="00884EEC">
        <w:rPr>
          <w:rFonts w:eastAsiaTheme="minorEastAsia"/>
        </w:rPr>
        <w:t xml:space="preserve"> function </w:t>
      </w:r>
      <w:r w:rsidR="00B03538">
        <w:rPr>
          <w:rFonts w:eastAsiaTheme="minorEastAsia" w:hint="eastAsia"/>
        </w:rPr>
        <w:t>using</w:t>
      </w:r>
      <w:r w:rsidR="00B03538" w:rsidRPr="00884EEC">
        <w:rPr>
          <w:rFonts w:eastAsiaTheme="minorEastAsia"/>
        </w:rPr>
        <w:t xml:space="preserve"> </w:t>
      </w:r>
      <w:r w:rsidR="00B03538" w:rsidRPr="00884EEC">
        <w:rPr>
          <w:rFonts w:eastAsiaTheme="minorEastAsia"/>
          <w:b/>
          <w:bCs/>
        </w:rPr>
        <w:t>Eq. (</w:t>
      </w:r>
      <w:r w:rsidR="00B03538">
        <w:rPr>
          <w:rFonts w:eastAsiaTheme="minorEastAsia" w:hint="eastAsia"/>
          <w:b/>
          <w:bCs/>
        </w:rPr>
        <w:t>15</w:t>
      </w:r>
      <w:r w:rsidR="00B03538" w:rsidRPr="00884EEC">
        <w:rPr>
          <w:rFonts w:eastAsiaTheme="minorEastAsia"/>
          <w:b/>
          <w:bCs/>
        </w:rPr>
        <w:t>)</w:t>
      </w:r>
      <w:r w:rsidR="00B03538" w:rsidRPr="00C823E2">
        <w:rPr>
          <w:rFonts w:eastAsiaTheme="minorEastAsia" w:hint="eastAsia"/>
        </w:rPr>
        <w:t>.</w:t>
      </w:r>
    </w:p>
    <w:p w14:paraId="38FA5B42" w14:textId="6B1432E3" w:rsidR="00B932C7" w:rsidRPr="00441751" w:rsidRDefault="00E41083" w:rsidP="0097479E">
      <w:pPr>
        <w:ind w:right="240" w:firstLineChars="0" w:firstLine="0"/>
        <w:jc w:val="right"/>
        <w:rPr>
          <w:rFonts w:eastAsiaTheme="minorEastAsia"/>
        </w:rPr>
      </w:pPr>
      <w:r w:rsidRPr="00993739">
        <w:rPr>
          <w:rFonts w:hint="eastAsia"/>
          <w:position w:val="-34"/>
        </w:rPr>
        <w:object w:dxaOrig="10420" w:dyaOrig="800" w14:anchorId="64501A96">
          <v:shape id="_x0000_i1042" type="#_x0000_t75" style="width:520.9pt;height:42pt" o:ole="">
            <v:imagedata r:id="rId56" o:title=""/>
          </v:shape>
          <o:OLEObject Type="Embed" ProgID="Equation.DSMT4" ShapeID="_x0000_i1042" DrawAspect="Content" ObjectID="_1828201460" r:id="rId57"/>
        </w:object>
      </w:r>
      <w:ins w:id="300" w:author="3605188700@qq.com" w:date="2025-07-19T17:01:00Z" w16du:dateUtc="2025-07-19T09:01:00Z">
        <w:r w:rsidR="00A118FF">
          <w:rPr>
            <w:rFonts w:eastAsiaTheme="minorEastAsia" w:hint="eastAsia"/>
          </w:rPr>
          <w:t>(</w:t>
        </w:r>
      </w:ins>
      <w:ins w:id="301" w:author="3605188700@qq.com" w:date="2025-07-14T22:22:00Z" w16du:dateUtc="2025-07-14T14:22:00Z">
        <w:r w:rsidR="00441751">
          <w:rPr>
            <w:rFonts w:eastAsiaTheme="minorEastAsia" w:hint="eastAsia"/>
          </w:rPr>
          <w:t>15)</w:t>
        </w:r>
      </w:ins>
    </w:p>
    <w:p w14:paraId="4289DBAA" w14:textId="502D9300" w:rsidR="007A5B82" w:rsidRDefault="00911742" w:rsidP="002C10EB">
      <w:pPr>
        <w:ind w:firstLineChars="83" w:firstLine="199"/>
        <w:rPr>
          <w:rFonts w:eastAsiaTheme="minorEastAsia"/>
          <w:highlight w:val="yellow"/>
        </w:rPr>
      </w:pPr>
      <w:commentRangeStart w:id="302"/>
      <w:r w:rsidRPr="001750CF">
        <w:rPr>
          <w:rFonts w:eastAsiaTheme="minorEastAsia"/>
          <w:highlight w:val="yellow"/>
        </w:rPr>
        <w:t xml:space="preserve">Human cost data were primarily collected through a survey conducted at SINOTRUK Jinan </w:t>
      </w:r>
      <w:proofErr w:type="spellStart"/>
      <w:r w:rsidRPr="001750CF">
        <w:rPr>
          <w:rFonts w:eastAsiaTheme="minorEastAsia"/>
          <w:highlight w:val="yellow"/>
        </w:rPr>
        <w:t>Fuqiang</w:t>
      </w:r>
      <w:proofErr w:type="spellEnd"/>
      <w:r w:rsidRPr="001750CF">
        <w:rPr>
          <w:rFonts w:eastAsiaTheme="minorEastAsia"/>
          <w:highlight w:val="yellow"/>
        </w:rPr>
        <w:t xml:space="preserve"> Power Corp., Ltd., a leading engine remanufacturing enterprise with more than two decades of operational history. Meanwhile, material costs</w:t>
      </w:r>
      <w:r w:rsidR="007A5B82" w:rsidRPr="001750CF">
        <w:rPr>
          <w:rFonts w:eastAsiaTheme="minorEastAsia" w:hint="eastAsia"/>
          <w:highlight w:val="yellow"/>
        </w:rPr>
        <w:t xml:space="preserve">, </w:t>
      </w:r>
      <w:r w:rsidRPr="001750CF">
        <w:rPr>
          <w:rFonts w:eastAsiaTheme="minorEastAsia"/>
          <w:highlight w:val="yellow"/>
        </w:rPr>
        <w:t>including those for powder and shielding gas</w:t>
      </w:r>
      <w:r w:rsidR="007A5B82" w:rsidRPr="001750CF">
        <w:rPr>
          <w:rFonts w:eastAsiaTheme="minorEastAsia" w:hint="eastAsia"/>
          <w:highlight w:val="yellow"/>
        </w:rPr>
        <w:t xml:space="preserve">, </w:t>
      </w:r>
      <w:r w:rsidRPr="001750CF">
        <w:rPr>
          <w:rFonts w:eastAsiaTheme="minorEastAsia"/>
          <w:highlight w:val="yellow"/>
        </w:rPr>
        <w:t>were obtained from the official website of Alibaba, China</w:t>
      </w:r>
      <w:del w:id="303" w:author="3605188700@qq.com" w:date="2025-07-14T22:22:00Z" w16du:dateUtc="2025-07-14T14:22:00Z">
        <w:r w:rsidRPr="001750CF" w:rsidDel="00CA042B">
          <w:rPr>
            <w:rFonts w:eastAsiaTheme="minorEastAsia"/>
            <w:highlight w:val="yellow"/>
          </w:rPr>
          <w:delText>'</w:delText>
        </w:r>
      </w:del>
      <w:ins w:id="304" w:author="3605188700@qq.com" w:date="2025-07-14T22:22:00Z" w16du:dateUtc="2025-07-14T14:22:00Z">
        <w:r w:rsidR="00CA042B">
          <w:rPr>
            <w:rFonts w:eastAsiaTheme="minorEastAsia"/>
            <w:highlight w:val="yellow"/>
          </w:rPr>
          <w:t>’</w:t>
        </w:r>
      </w:ins>
      <w:r w:rsidRPr="001750CF">
        <w:rPr>
          <w:rFonts w:eastAsiaTheme="minorEastAsia"/>
          <w:highlight w:val="yellow"/>
        </w:rPr>
        <w:t xml:space="preserve">s largest e-commerce platform. </w:t>
      </w:r>
      <w:commentRangeEnd w:id="302"/>
      <w:r w:rsidR="00644447">
        <w:rPr>
          <w:rStyle w:val="af3"/>
        </w:rPr>
        <w:commentReference w:id="302"/>
      </w:r>
    </w:p>
    <w:p w14:paraId="0D6B9B10" w14:textId="77777777" w:rsidR="00EF0BCE" w:rsidRPr="001750CF" w:rsidRDefault="00EF0BCE" w:rsidP="002C10EB">
      <w:pPr>
        <w:ind w:firstLineChars="83" w:firstLine="199"/>
        <w:rPr>
          <w:rFonts w:eastAsiaTheme="minorEastAsia"/>
          <w:highlight w:val="yellow"/>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0"/>
      </w:tblGrid>
      <w:tr w:rsidR="00626C2F" w14:paraId="73A67DE6" w14:textId="77777777" w:rsidTr="00993739">
        <w:tc>
          <w:tcPr>
            <w:tcW w:w="10370" w:type="dxa"/>
            <w:vAlign w:val="center"/>
          </w:tcPr>
          <w:p w14:paraId="33D61FAD" w14:textId="77777777" w:rsidR="00626C2F" w:rsidRDefault="00626C2F" w:rsidP="00993739">
            <w:pPr>
              <w:pStyle w:val="a4"/>
              <w:keepNext/>
              <w:ind w:firstLineChars="0" w:firstLine="0"/>
              <w:jc w:val="both"/>
              <w:rPr>
                <w:b/>
                <w:bCs/>
              </w:rPr>
            </w:pPr>
            <w:bookmarkStart w:id="305" w:name="_Hlk203486527"/>
            <w:commentRangeStart w:id="306"/>
            <w:r>
              <w:rPr>
                <w:b/>
                <w:bCs/>
              </w:rPr>
              <w:lastRenderedPageBreak/>
              <w:t xml:space="preserve">Table </w:t>
            </w:r>
            <w:r>
              <w:rPr>
                <w:rFonts w:hint="eastAsia"/>
                <w:b/>
                <w:bCs/>
              </w:rPr>
              <w:t>8</w:t>
            </w:r>
          </w:p>
          <w:tbl>
            <w:tblPr>
              <w:tblStyle w:val="ad"/>
              <w:tblW w:w="0" w:type="auto"/>
              <w:tblLook w:val="04A0" w:firstRow="1" w:lastRow="0" w:firstColumn="1" w:lastColumn="0" w:noHBand="0" w:noVBand="1"/>
            </w:tblPr>
            <w:tblGrid>
              <w:gridCol w:w="28"/>
              <w:gridCol w:w="6379"/>
              <w:gridCol w:w="2693"/>
              <w:gridCol w:w="1044"/>
            </w:tblGrid>
            <w:tr w:rsidR="00626C2F" w14:paraId="6054A9B8" w14:textId="77777777" w:rsidTr="00052D46">
              <w:tc>
                <w:tcPr>
                  <w:tcW w:w="1014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D995CD" w14:textId="647951B6" w:rsidR="00626C2F" w:rsidRDefault="00626C2F" w:rsidP="00626C2F">
                  <w:pPr>
                    <w:tabs>
                      <w:tab w:val="left" w:pos="2400"/>
                    </w:tabs>
                    <w:ind w:firstLineChars="0" w:firstLine="0"/>
                    <w:jc w:val="left"/>
                    <w:rPr>
                      <w:rFonts w:eastAsiaTheme="minorEastAsia"/>
                      <w:lang w:bidi="en-US"/>
                    </w:rPr>
                  </w:pPr>
                  <w:r>
                    <w:rPr>
                      <w:rFonts w:eastAsiaTheme="minorEastAsia" w:hint="eastAsia"/>
                      <w:lang w:bidi="en-US"/>
                    </w:rPr>
                    <w:t xml:space="preserve">The relevant prices or costs related to </w:t>
                  </w:r>
                  <w:r>
                    <w:rPr>
                      <w:rFonts w:eastAsia="楷体" w:hint="eastAsia"/>
                    </w:rPr>
                    <w:t>LPBF</w:t>
                  </w:r>
                  <w:r>
                    <w:rPr>
                      <w:rFonts w:eastAsia="楷体"/>
                    </w:rPr>
                    <w:t xml:space="preserve"> process</w:t>
                  </w:r>
                  <w:r>
                    <w:rPr>
                      <w:rFonts w:eastAsia="楷体" w:hint="eastAsia"/>
                    </w:rPr>
                    <w:t>es</w:t>
                  </w:r>
                </w:p>
              </w:tc>
            </w:tr>
            <w:tr w:rsidR="00626C2F" w14:paraId="48B32235" w14:textId="77777777" w:rsidTr="00EF0BCE">
              <w:trPr>
                <w:gridBefore w:val="1"/>
                <w:gridAfter w:val="1"/>
                <w:wBefore w:w="28" w:type="dxa"/>
                <w:wAfter w:w="1044" w:type="dxa"/>
              </w:trPr>
              <w:tc>
                <w:tcPr>
                  <w:tcW w:w="6379" w:type="dxa"/>
                  <w:tcBorders>
                    <w:top w:val="single" w:sz="4" w:space="0" w:color="auto"/>
                    <w:left w:val="single" w:sz="4" w:space="0" w:color="FFFFFF" w:themeColor="background1"/>
                    <w:right w:val="single" w:sz="4" w:space="0" w:color="FFFFFF" w:themeColor="background1"/>
                  </w:tcBorders>
                </w:tcPr>
                <w:p w14:paraId="2AFFE64A" w14:textId="01321B7E" w:rsidR="00626C2F" w:rsidRDefault="00626C2F" w:rsidP="00052D46">
                  <w:pPr>
                    <w:ind w:firstLineChars="0" w:firstLine="0"/>
                    <w:jc w:val="left"/>
                    <w:rPr>
                      <w:rFonts w:eastAsiaTheme="minorEastAsia"/>
                      <w:lang w:bidi="en-US"/>
                    </w:rPr>
                  </w:pPr>
                  <w:r>
                    <w:rPr>
                      <w:rFonts w:eastAsiaTheme="minorEastAsia" w:hint="eastAsia"/>
                      <w:lang w:bidi="en-US"/>
                    </w:rPr>
                    <w:t>Items</w:t>
                  </w:r>
                </w:p>
              </w:tc>
              <w:tc>
                <w:tcPr>
                  <w:tcW w:w="2693" w:type="dxa"/>
                  <w:tcBorders>
                    <w:left w:val="single" w:sz="4" w:space="0" w:color="FFFFFF" w:themeColor="background1"/>
                    <w:right w:val="single" w:sz="4" w:space="0" w:color="FFFFFF" w:themeColor="background1"/>
                  </w:tcBorders>
                </w:tcPr>
                <w:p w14:paraId="363274AF" w14:textId="22A47DAB" w:rsidR="00626C2F" w:rsidRDefault="00626C2F" w:rsidP="00052D46">
                  <w:pPr>
                    <w:ind w:firstLineChars="0" w:firstLine="0"/>
                    <w:jc w:val="left"/>
                    <w:rPr>
                      <w:rFonts w:eastAsiaTheme="minorEastAsia"/>
                      <w:lang w:bidi="en-US"/>
                    </w:rPr>
                  </w:pPr>
                  <w:r>
                    <w:rPr>
                      <w:rFonts w:eastAsiaTheme="minorEastAsia" w:hint="eastAsia"/>
                      <w:lang w:bidi="en-US"/>
                    </w:rPr>
                    <w:t>Values</w:t>
                  </w:r>
                </w:p>
              </w:tc>
            </w:tr>
            <w:tr w:rsidR="00626C2F" w14:paraId="43F9774A" w14:textId="77777777" w:rsidTr="00EF0BCE">
              <w:trPr>
                <w:gridBefore w:val="1"/>
                <w:gridAfter w:val="1"/>
                <w:wBefore w:w="28" w:type="dxa"/>
                <w:wAfter w:w="1044" w:type="dxa"/>
              </w:trPr>
              <w:tc>
                <w:tcPr>
                  <w:tcW w:w="6379" w:type="dxa"/>
                  <w:tcBorders>
                    <w:left w:val="single" w:sz="4" w:space="0" w:color="FFFFFF" w:themeColor="background1"/>
                    <w:bottom w:val="single" w:sz="4" w:space="0" w:color="FFFFFF" w:themeColor="background1"/>
                    <w:right w:val="single" w:sz="4" w:space="0" w:color="FFFFFF" w:themeColor="background1"/>
                  </w:tcBorders>
                </w:tcPr>
                <w:p w14:paraId="1B3433C8" w14:textId="35530B14" w:rsidR="00626C2F" w:rsidRDefault="00626C2F" w:rsidP="00052D46">
                  <w:pPr>
                    <w:ind w:firstLineChars="0" w:firstLine="0"/>
                    <w:jc w:val="left"/>
                    <w:rPr>
                      <w:rFonts w:eastAsiaTheme="minorEastAsia"/>
                      <w:lang w:bidi="en-US"/>
                    </w:rPr>
                  </w:pPr>
                  <w:r>
                    <w:rPr>
                      <w:rFonts w:eastAsiaTheme="minorEastAsia" w:hint="eastAsia"/>
                      <w:lang w:bidi="en-US"/>
                    </w:rPr>
                    <w:t>Commercial power</w:t>
                  </w:r>
                </w:p>
              </w:tc>
              <w:tc>
                <w:tcPr>
                  <w:tcW w:w="2693" w:type="dxa"/>
                  <w:tcBorders>
                    <w:left w:val="single" w:sz="4" w:space="0" w:color="FFFFFF" w:themeColor="background1"/>
                    <w:bottom w:val="single" w:sz="4" w:space="0" w:color="FFFFFF" w:themeColor="background1"/>
                    <w:right w:val="single" w:sz="4" w:space="0" w:color="FFFFFF" w:themeColor="background1"/>
                  </w:tcBorders>
                </w:tcPr>
                <w:p w14:paraId="3CB3420B" w14:textId="5CFCC9EF" w:rsidR="00626C2F" w:rsidRDefault="00BA1B25" w:rsidP="00052D46">
                  <w:pPr>
                    <w:ind w:firstLineChars="0" w:firstLine="0"/>
                    <w:jc w:val="left"/>
                    <w:rPr>
                      <w:rFonts w:eastAsiaTheme="minorEastAsia"/>
                      <w:lang w:bidi="en-US"/>
                    </w:rPr>
                  </w:pPr>
                  <w:r>
                    <w:rPr>
                      <w:rFonts w:eastAsiaTheme="minorEastAsia" w:hint="eastAsia"/>
                      <w:lang w:bidi="en-US"/>
                    </w:rPr>
                    <w:t xml:space="preserve">1.336 </w:t>
                  </w:r>
                  <w:r w:rsidRPr="00BA1B25">
                    <w:rPr>
                      <w:rFonts w:eastAsiaTheme="minorEastAsia"/>
                      <w:lang w:bidi="en-US"/>
                    </w:rPr>
                    <w:t>Yuan/kWh</w:t>
                  </w:r>
                </w:p>
              </w:tc>
            </w:tr>
            <w:tr w:rsidR="00626C2F" w14:paraId="147B25E4" w14:textId="77777777" w:rsidTr="00EF0BCE">
              <w:trPr>
                <w:gridBefore w:val="1"/>
                <w:gridAfter w:val="1"/>
                <w:wBefore w:w="28" w:type="dxa"/>
                <w:wAfter w:w="1044" w:type="dxa"/>
              </w:trPr>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621CCF" w14:textId="530BB7AE" w:rsidR="00626C2F" w:rsidRDefault="00626C2F" w:rsidP="00052D46">
                  <w:pPr>
                    <w:ind w:firstLineChars="0" w:firstLine="0"/>
                    <w:jc w:val="left"/>
                    <w:rPr>
                      <w:rFonts w:eastAsiaTheme="minorEastAsia"/>
                      <w:lang w:bidi="en-US"/>
                    </w:rPr>
                  </w:pPr>
                  <w:r>
                    <w:rPr>
                      <w:rFonts w:eastAsiaTheme="minorEastAsia" w:hint="eastAsia"/>
                      <w:lang w:bidi="en-US"/>
                    </w:rPr>
                    <w:t>Metal powder</w:t>
                  </w:r>
                </w:p>
              </w:tc>
              <w:tc>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F8239D" w14:textId="79090A07" w:rsidR="00626C2F" w:rsidRDefault="0070175E" w:rsidP="00052D46">
                  <w:pPr>
                    <w:ind w:firstLineChars="0" w:firstLine="0"/>
                    <w:jc w:val="left"/>
                    <w:rPr>
                      <w:rFonts w:eastAsiaTheme="minorEastAsia"/>
                      <w:lang w:bidi="en-US"/>
                    </w:rPr>
                  </w:pPr>
                  <w:r>
                    <w:rPr>
                      <w:rFonts w:eastAsiaTheme="minorEastAsia" w:hint="eastAsia"/>
                      <w:lang w:bidi="en-US"/>
                    </w:rPr>
                    <w:t>210</w:t>
                  </w:r>
                  <w:r w:rsidR="00EE6380">
                    <w:t xml:space="preserve"> </w:t>
                  </w:r>
                  <w:r w:rsidR="00EE6380" w:rsidRPr="00EE6380">
                    <w:rPr>
                      <w:rFonts w:eastAsiaTheme="minorEastAsia"/>
                      <w:lang w:bidi="en-US"/>
                    </w:rPr>
                    <w:t>Yuan/k</w:t>
                  </w:r>
                  <w:r w:rsidR="00EE6380">
                    <w:rPr>
                      <w:rFonts w:eastAsiaTheme="minorEastAsia" w:hint="eastAsia"/>
                      <w:lang w:bidi="en-US"/>
                    </w:rPr>
                    <w:t>g</w:t>
                  </w:r>
                </w:p>
              </w:tc>
            </w:tr>
            <w:tr w:rsidR="00626C2F" w14:paraId="7D9A48E4" w14:textId="77777777" w:rsidTr="00EF0BCE">
              <w:trPr>
                <w:gridBefore w:val="1"/>
                <w:gridAfter w:val="1"/>
                <w:wBefore w:w="28" w:type="dxa"/>
                <w:wAfter w:w="1044" w:type="dxa"/>
              </w:trPr>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6945DD" w14:textId="63D54109" w:rsidR="00626C2F" w:rsidRDefault="00626C2F" w:rsidP="00052D46">
                  <w:pPr>
                    <w:ind w:firstLineChars="0" w:firstLine="0"/>
                    <w:jc w:val="left"/>
                    <w:rPr>
                      <w:rFonts w:eastAsiaTheme="minorEastAsia"/>
                      <w:lang w:bidi="en-US"/>
                    </w:rPr>
                  </w:pPr>
                  <w:r>
                    <w:rPr>
                      <w:rFonts w:eastAsiaTheme="minorEastAsia"/>
                      <w:lang w:bidi="en-US"/>
                    </w:rPr>
                    <w:t>S</w:t>
                  </w:r>
                  <w:r>
                    <w:rPr>
                      <w:rFonts w:eastAsiaTheme="minorEastAsia" w:hint="eastAsia"/>
                      <w:lang w:bidi="en-US"/>
                    </w:rPr>
                    <w:t>hielding gas</w:t>
                  </w:r>
                </w:p>
              </w:tc>
              <w:tc>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AA054E" w14:textId="33D0034A" w:rsidR="00626C2F" w:rsidRDefault="0070175E" w:rsidP="00052D46">
                  <w:pPr>
                    <w:ind w:firstLineChars="0" w:firstLine="0"/>
                    <w:jc w:val="left"/>
                    <w:rPr>
                      <w:rFonts w:eastAsiaTheme="minorEastAsia"/>
                      <w:lang w:bidi="en-US"/>
                    </w:rPr>
                  </w:pPr>
                  <w:r>
                    <w:rPr>
                      <w:rFonts w:eastAsiaTheme="minorEastAsia" w:hint="eastAsia"/>
                      <w:lang w:bidi="en-US"/>
                    </w:rPr>
                    <w:t>53</w:t>
                  </w:r>
                  <w:r w:rsidR="00EE6380">
                    <w:t xml:space="preserve"> </w:t>
                  </w:r>
                  <w:r w:rsidR="00EE6380" w:rsidRPr="00EE6380">
                    <w:rPr>
                      <w:rFonts w:eastAsiaTheme="minorEastAsia"/>
                      <w:lang w:bidi="en-US"/>
                    </w:rPr>
                    <w:t>Yuan/</w:t>
                  </w:r>
                  <m:oMath>
                    <m:sSup>
                      <m:sSupPr>
                        <m:ctrlPr>
                          <w:del w:id="307" w:author="Shi-Tong Peng" w:date="2025-07-14T14:02:00Z">
                            <w:rPr>
                              <w:rFonts w:ascii="Cambria Math" w:eastAsiaTheme="minorEastAsia" w:hAnsi="Cambria Math"/>
                              <w:i/>
                              <w:lang w:bidi="en-US"/>
                            </w:rPr>
                          </w:del>
                        </m:ctrlPr>
                      </m:sSupPr>
                      <m:e>
                        <m:r>
                          <w:del w:id="308" w:author="Shi-Tong Peng" w:date="2025-07-14T14:02:00Z">
                            <w:rPr>
                              <w:rFonts w:ascii="Cambria Math" w:eastAsiaTheme="minorEastAsia" w:hAnsi="Cambria Math" w:hint="eastAsia"/>
                              <w:lang w:bidi="en-US"/>
                            </w:rPr>
                            <m:t>m</m:t>
                          </w:del>
                        </m:r>
                      </m:e>
                      <m:sup>
                        <m:r>
                          <w:del w:id="309" w:author="Shi-Tong Peng" w:date="2025-07-14T14:02:00Z">
                            <w:rPr>
                              <w:rFonts w:ascii="Cambria Math" w:eastAsiaTheme="minorEastAsia" w:hAnsi="Cambria Math"/>
                              <w:lang w:bidi="en-US"/>
                            </w:rPr>
                            <m:t>3</m:t>
                          </w:del>
                        </m:r>
                      </m:sup>
                    </m:sSup>
                  </m:oMath>
                  <w:ins w:id="310" w:author="Shi-Tong Peng" w:date="2025-07-14T14:02:00Z">
                    <w:r w:rsidR="007A72F5">
                      <w:rPr>
                        <w:rFonts w:eastAsiaTheme="minorEastAsia" w:hint="eastAsia"/>
                        <w:lang w:bidi="en-US"/>
                      </w:rPr>
                      <w:t>m</w:t>
                    </w:r>
                    <w:r w:rsidR="007A72F5" w:rsidRPr="007A72F5">
                      <w:rPr>
                        <w:rFonts w:eastAsiaTheme="minorEastAsia"/>
                        <w:vertAlign w:val="superscript"/>
                        <w:lang w:bidi="en-US"/>
                        <w:rPrChange w:id="311" w:author="Shi-Tong Peng" w:date="2025-07-14T14:02:00Z">
                          <w:rPr>
                            <w:rFonts w:eastAsiaTheme="minorEastAsia"/>
                            <w:lang w:bidi="en-US"/>
                          </w:rPr>
                        </w:rPrChange>
                      </w:rPr>
                      <w:t>3</w:t>
                    </w:r>
                  </w:ins>
                </w:p>
              </w:tc>
            </w:tr>
            <w:tr w:rsidR="00626C2F" w14:paraId="7ECC79BE" w14:textId="77777777" w:rsidTr="00EF0BCE">
              <w:trPr>
                <w:gridBefore w:val="1"/>
                <w:gridAfter w:val="1"/>
                <w:wBefore w:w="28" w:type="dxa"/>
                <w:wAfter w:w="1044" w:type="dxa"/>
              </w:trPr>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EB3E94" w14:textId="3943C991" w:rsidR="00626C2F" w:rsidRDefault="00626C2F" w:rsidP="00052D46">
                  <w:pPr>
                    <w:ind w:firstLineChars="0" w:firstLine="0"/>
                    <w:jc w:val="left"/>
                    <w:rPr>
                      <w:rFonts w:eastAsiaTheme="minorEastAsia"/>
                      <w:lang w:bidi="en-US"/>
                    </w:rPr>
                  </w:pPr>
                  <w:r>
                    <w:rPr>
                      <w:rFonts w:eastAsiaTheme="minorEastAsia"/>
                      <w:lang w:bidi="en-US"/>
                    </w:rPr>
                    <w:t>P</w:t>
                  </w:r>
                  <w:r>
                    <w:rPr>
                      <w:rFonts w:eastAsiaTheme="minorEastAsia" w:hint="eastAsia"/>
                      <w:lang w:bidi="en-US"/>
                    </w:rPr>
                    <w:t>urification solution</w:t>
                  </w:r>
                </w:p>
              </w:tc>
              <w:tc>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CC6F09" w14:textId="7603D1F8" w:rsidR="00626C2F" w:rsidRDefault="0070175E" w:rsidP="00052D46">
                  <w:pPr>
                    <w:ind w:firstLineChars="0" w:firstLine="0"/>
                    <w:jc w:val="left"/>
                    <w:rPr>
                      <w:rFonts w:eastAsiaTheme="minorEastAsia"/>
                      <w:lang w:bidi="en-US"/>
                    </w:rPr>
                  </w:pPr>
                  <w:r>
                    <w:rPr>
                      <w:rFonts w:eastAsiaTheme="minorEastAsia" w:hint="eastAsia"/>
                      <w:lang w:bidi="en-US"/>
                    </w:rPr>
                    <w:t>25</w:t>
                  </w:r>
                  <w:r w:rsidR="001C092C">
                    <w:t xml:space="preserve"> </w:t>
                  </w:r>
                  <w:r w:rsidR="001C092C" w:rsidRPr="001C092C">
                    <w:rPr>
                      <w:rFonts w:eastAsiaTheme="minorEastAsia"/>
                      <w:lang w:bidi="en-US"/>
                    </w:rPr>
                    <w:t>Yuan/</w:t>
                  </w:r>
                  <w:r w:rsidR="001C092C">
                    <w:rPr>
                      <w:rFonts w:eastAsiaTheme="minorEastAsia" w:hint="eastAsia"/>
                      <w:lang w:bidi="en-US"/>
                    </w:rPr>
                    <w:t>L</w:t>
                  </w:r>
                </w:p>
              </w:tc>
            </w:tr>
            <w:tr w:rsidR="00626C2F" w14:paraId="6816DF54" w14:textId="77777777" w:rsidTr="00EF0BCE">
              <w:trPr>
                <w:gridBefore w:val="1"/>
                <w:gridAfter w:val="1"/>
                <w:wBefore w:w="28" w:type="dxa"/>
                <w:wAfter w:w="1044" w:type="dxa"/>
              </w:trPr>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947830" w14:textId="19BE7027" w:rsidR="00626C2F" w:rsidRDefault="00626C2F" w:rsidP="00052D46">
                  <w:pPr>
                    <w:ind w:firstLineChars="0" w:firstLine="0"/>
                    <w:jc w:val="left"/>
                    <w:rPr>
                      <w:rFonts w:eastAsiaTheme="minorEastAsia"/>
                      <w:lang w:bidi="en-US"/>
                    </w:rPr>
                  </w:pPr>
                  <w:r>
                    <w:rPr>
                      <w:rFonts w:eastAsiaTheme="minorEastAsia" w:hint="eastAsia"/>
                      <w:lang w:bidi="en-US"/>
                    </w:rPr>
                    <w:t>Activation solution</w:t>
                  </w:r>
                </w:p>
              </w:tc>
              <w:tc>
                <w:tcPr>
                  <w:tcW w:w="26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D3BD6D" w14:textId="11909571" w:rsidR="00626C2F" w:rsidRDefault="0070175E" w:rsidP="00052D46">
                  <w:pPr>
                    <w:ind w:firstLineChars="0" w:firstLine="0"/>
                    <w:jc w:val="left"/>
                    <w:rPr>
                      <w:rFonts w:eastAsiaTheme="minorEastAsia"/>
                      <w:lang w:bidi="en-US"/>
                    </w:rPr>
                  </w:pPr>
                  <w:r>
                    <w:rPr>
                      <w:rFonts w:eastAsiaTheme="minorEastAsia" w:hint="eastAsia"/>
                      <w:lang w:bidi="en-US"/>
                    </w:rPr>
                    <w:t>30</w:t>
                  </w:r>
                  <w:r w:rsidR="001C092C">
                    <w:t xml:space="preserve"> </w:t>
                  </w:r>
                  <w:r w:rsidR="001C092C" w:rsidRPr="001C092C">
                    <w:rPr>
                      <w:rFonts w:eastAsiaTheme="minorEastAsia"/>
                      <w:lang w:bidi="en-US"/>
                    </w:rPr>
                    <w:t>Yuan/</w:t>
                  </w:r>
                  <w:r w:rsidR="001C092C">
                    <w:rPr>
                      <w:rFonts w:eastAsiaTheme="minorEastAsia" w:hint="eastAsia"/>
                      <w:lang w:bidi="en-US"/>
                    </w:rPr>
                    <w:t>L</w:t>
                  </w:r>
                </w:p>
              </w:tc>
            </w:tr>
            <w:tr w:rsidR="00626C2F" w14:paraId="1254A016" w14:textId="77777777" w:rsidTr="00EF0BCE">
              <w:trPr>
                <w:gridBefore w:val="1"/>
                <w:gridAfter w:val="1"/>
                <w:wBefore w:w="28" w:type="dxa"/>
                <w:wAfter w:w="1044" w:type="dxa"/>
              </w:trPr>
              <w:tc>
                <w:tcPr>
                  <w:tcW w:w="6379" w:type="dxa"/>
                  <w:tcBorders>
                    <w:top w:val="single" w:sz="4" w:space="0" w:color="FFFFFF" w:themeColor="background1"/>
                    <w:left w:val="single" w:sz="4" w:space="0" w:color="FFFFFF" w:themeColor="background1"/>
                    <w:right w:val="single" w:sz="4" w:space="0" w:color="FFFFFF" w:themeColor="background1"/>
                  </w:tcBorders>
                </w:tcPr>
                <w:p w14:paraId="0B73C872" w14:textId="798D39D3" w:rsidR="00626C2F" w:rsidRDefault="00626C2F" w:rsidP="00052D46">
                  <w:pPr>
                    <w:ind w:firstLineChars="0" w:firstLine="0"/>
                    <w:jc w:val="left"/>
                    <w:rPr>
                      <w:rFonts w:eastAsiaTheme="minorEastAsia"/>
                      <w:lang w:bidi="en-US"/>
                    </w:rPr>
                  </w:pPr>
                  <w:r>
                    <w:rPr>
                      <w:rFonts w:eastAsiaTheme="minorEastAsia" w:hint="eastAsia"/>
                      <w:lang w:bidi="en-US"/>
                    </w:rPr>
                    <w:t>Deposition solution</w:t>
                  </w:r>
                </w:p>
              </w:tc>
              <w:tc>
                <w:tcPr>
                  <w:tcW w:w="2693" w:type="dxa"/>
                  <w:tcBorders>
                    <w:top w:val="single" w:sz="4" w:space="0" w:color="FFFFFF" w:themeColor="background1"/>
                    <w:left w:val="single" w:sz="4" w:space="0" w:color="FFFFFF" w:themeColor="background1"/>
                    <w:right w:val="single" w:sz="4" w:space="0" w:color="FFFFFF" w:themeColor="background1"/>
                  </w:tcBorders>
                </w:tcPr>
                <w:p w14:paraId="73DD7815" w14:textId="5C3EDAA8" w:rsidR="00626C2F" w:rsidRDefault="0070175E" w:rsidP="00052D46">
                  <w:pPr>
                    <w:ind w:firstLineChars="0" w:firstLine="0"/>
                    <w:jc w:val="left"/>
                    <w:rPr>
                      <w:rFonts w:eastAsiaTheme="minorEastAsia"/>
                      <w:lang w:bidi="en-US"/>
                    </w:rPr>
                  </w:pPr>
                  <w:r>
                    <w:rPr>
                      <w:rFonts w:eastAsiaTheme="minorEastAsia" w:hint="eastAsia"/>
                      <w:lang w:bidi="en-US"/>
                    </w:rPr>
                    <w:t>55</w:t>
                  </w:r>
                  <w:r w:rsidR="001C092C">
                    <w:t xml:space="preserve"> </w:t>
                  </w:r>
                  <w:r w:rsidR="001C092C" w:rsidRPr="001C092C">
                    <w:rPr>
                      <w:rFonts w:eastAsiaTheme="minorEastAsia"/>
                      <w:lang w:bidi="en-US"/>
                    </w:rPr>
                    <w:t>Yuan/</w:t>
                  </w:r>
                  <w:r w:rsidR="001C092C">
                    <w:rPr>
                      <w:rFonts w:eastAsiaTheme="minorEastAsia" w:hint="eastAsia"/>
                      <w:lang w:bidi="en-US"/>
                    </w:rPr>
                    <w:t>L</w:t>
                  </w:r>
                </w:p>
              </w:tc>
            </w:tr>
          </w:tbl>
          <w:commentRangeEnd w:id="306"/>
          <w:p w14:paraId="68DCA4AD" w14:textId="65A84909" w:rsidR="00626C2F" w:rsidRPr="00626C2F" w:rsidRDefault="00CB2B6A" w:rsidP="00626C2F">
            <w:pPr>
              <w:ind w:firstLine="420"/>
              <w:rPr>
                <w:rFonts w:eastAsiaTheme="minorEastAsia"/>
                <w:lang w:bidi="en-US"/>
              </w:rPr>
            </w:pPr>
            <w:r>
              <w:rPr>
                <w:rStyle w:val="af3"/>
              </w:rPr>
              <w:commentReference w:id="306"/>
            </w:r>
          </w:p>
        </w:tc>
      </w:tr>
      <w:bookmarkEnd w:id="305"/>
      <w:tr w:rsidR="00C46FFB" w14:paraId="063A229E" w14:textId="77777777" w:rsidTr="00993739">
        <w:tc>
          <w:tcPr>
            <w:tcW w:w="10370" w:type="dxa"/>
            <w:vAlign w:val="center"/>
          </w:tcPr>
          <w:p w14:paraId="3A69C1BC" w14:textId="3B183088" w:rsidR="00C46FFB" w:rsidRPr="00C46FFB" w:rsidRDefault="00C46FFB">
            <w:pPr>
              <w:ind w:firstLineChars="83" w:firstLine="199"/>
              <w:pPrChange w:id="312" w:author="Shi-Tong Peng" w:date="2025-07-14T14:01:00Z">
                <w:pPr>
                  <w:ind w:firstLineChars="500" w:firstLine="1200"/>
                </w:pPr>
              </w:pPrChange>
            </w:pPr>
            <w:r>
              <w:rPr>
                <w:rFonts w:hint="eastAsia"/>
              </w:rPr>
              <w:t>Note</w:t>
            </w:r>
            <w:r>
              <w:rPr>
                <w:rFonts w:ascii="宋体" w:eastAsia="宋体" w:hAnsi="宋体" w:cs="宋体" w:hint="eastAsia"/>
              </w:rPr>
              <w:t>：</w:t>
            </w:r>
            <w:r>
              <w:rPr>
                <w:rFonts w:hint="eastAsia"/>
              </w:rPr>
              <w:t xml:space="preserve">Yuan refers to China Yuan (CNY), the </w:t>
            </w:r>
            <w:del w:id="313" w:author="Shi-Tong Peng" w:date="2025-07-14T14:01:00Z">
              <w:r w:rsidDel="007A72F5">
                <w:delText>chinese</w:delText>
              </w:r>
              <w:r w:rsidDel="007A72F5">
                <w:rPr>
                  <w:rFonts w:hint="eastAsia"/>
                </w:rPr>
                <w:delText xml:space="preserve"> </w:delText>
              </w:r>
            </w:del>
            <w:ins w:id="314" w:author="Shi-Tong Peng" w:date="2025-07-14T14:01:00Z">
              <w:r w:rsidR="007A72F5">
                <w:rPr>
                  <w:rFonts w:eastAsiaTheme="minorEastAsia" w:hint="eastAsia"/>
                </w:rPr>
                <w:t>C</w:t>
              </w:r>
              <w:r w:rsidR="007A72F5">
                <w:t>hinese</w:t>
              </w:r>
              <w:r w:rsidR="007A72F5">
                <w:rPr>
                  <w:rFonts w:hint="eastAsia"/>
                </w:rPr>
                <w:t xml:space="preserve"> </w:t>
              </w:r>
            </w:ins>
            <w:r>
              <w:rPr>
                <w:rFonts w:hint="eastAsia"/>
              </w:rPr>
              <w:t>currency.</w:t>
            </w:r>
          </w:p>
        </w:tc>
      </w:tr>
    </w:tbl>
    <w:p w14:paraId="3AACDFE0" w14:textId="2792B72C" w:rsidR="00911742" w:rsidRDefault="00911742" w:rsidP="002C10EB">
      <w:pPr>
        <w:ind w:firstLineChars="83" w:firstLine="199"/>
        <w:rPr>
          <w:ins w:id="315" w:author="3605188700@qq.com" w:date="2025-07-13T22:22:00Z"/>
          <w:rFonts w:eastAsiaTheme="minorEastAsia"/>
          <w:highlight w:val="yellow"/>
        </w:rPr>
      </w:pPr>
      <w:commentRangeStart w:id="316"/>
      <w:r w:rsidRPr="001750CF">
        <w:rPr>
          <w:rFonts w:eastAsiaTheme="minorEastAsia"/>
          <w:highlight w:val="yellow"/>
        </w:rPr>
        <w:t xml:space="preserve">The processing cost allocated per restoration process for each functional unit is detailed in </w:t>
      </w:r>
      <w:r w:rsidRPr="001750CF">
        <w:rPr>
          <w:rFonts w:eastAsiaTheme="minorEastAsia"/>
          <w:b/>
          <w:bCs/>
          <w:highlight w:val="yellow"/>
        </w:rPr>
        <w:t>Table 9</w:t>
      </w:r>
      <w:r w:rsidRPr="001750CF">
        <w:rPr>
          <w:rFonts w:eastAsiaTheme="minorEastAsia"/>
          <w:highlight w:val="yellow"/>
        </w:rPr>
        <w:t xml:space="preserve">. Investment cost, as also presented in </w:t>
      </w:r>
      <w:r w:rsidRPr="001750CF">
        <w:rPr>
          <w:rFonts w:eastAsiaTheme="minorEastAsia"/>
          <w:b/>
          <w:bCs/>
          <w:highlight w:val="yellow"/>
        </w:rPr>
        <w:t>Table 9</w:t>
      </w:r>
      <w:r w:rsidRPr="001750CF">
        <w:rPr>
          <w:rFonts w:eastAsiaTheme="minorEastAsia"/>
          <w:highlight w:val="yellow"/>
        </w:rPr>
        <w:t>, refers to the capital required for acquiring machinery and facilities necessary for production or reprocessing activities. As shown in the table, laser cladding equipment entails a high initial investment, which contributes to its relatively high processing cost. In contrast, plasma spray technology exhibits the lowest cost among beam deposition methods due to its higher processing efficiency.</w:t>
      </w:r>
      <w:commentRangeEnd w:id="316"/>
      <w:r w:rsidR="00963E4E" w:rsidRPr="001750CF">
        <w:rPr>
          <w:rStyle w:val="af3"/>
          <w:highlight w:val="yellow"/>
        </w:rPr>
        <w:commentReference w:id="316"/>
      </w:r>
    </w:p>
    <w:p w14:paraId="505FFA65" w14:textId="288AC0A0" w:rsidR="00027CAF" w:rsidRPr="00B03538" w:rsidRDefault="00027CAF">
      <w:pPr>
        <w:ind w:firstLine="480"/>
        <w:rPr>
          <w:ins w:id="317" w:author="3605188700@qq.com" w:date="2025-07-13T22:27:00Z"/>
          <w:rFonts w:eastAsiaTheme="minorEastAsia"/>
        </w:rPr>
        <w:pPrChange w:id="318" w:author="3605188700@qq.com" w:date="2025-07-13T22:29:00Z">
          <w:pPr>
            <w:ind w:firstLineChars="0" w:firstLine="0"/>
          </w:pPr>
        </w:pPrChange>
      </w:pPr>
      <w:ins w:id="319" w:author="3605188700@qq.com" w:date="2025-07-13T22:25:00Z">
        <w:r w:rsidRPr="00027CAF">
          <w:rPr>
            <w:rFonts w:eastAsiaTheme="minorEastAsia"/>
          </w:rPr>
          <w:t>In metal additive manufacturing such as laser selective melting (LPBF), efficiency is often measured by time required to form per unit volume</w:t>
        </w:r>
        <w:r>
          <w:rPr>
            <w:rFonts w:eastAsiaTheme="minorEastAsia" w:hint="eastAsia"/>
          </w:rPr>
          <w:t xml:space="preserve"> </w:t>
        </w:r>
        <w:r w:rsidRPr="00027CAF">
          <w:rPr>
            <w:rFonts w:eastAsiaTheme="minorEastAsia"/>
          </w:rPr>
          <w:t>or volume formed per unit time</w:t>
        </w:r>
        <w:r>
          <w:rPr>
            <w:rFonts w:eastAsiaTheme="minorEastAsia" w:hint="eastAsia"/>
          </w:rPr>
          <w:t xml:space="preserve">. </w:t>
        </w:r>
      </w:ins>
      <w:ins w:id="320" w:author="3605188700@qq.com" w:date="2025-07-13T22:22:00Z">
        <w:r w:rsidR="00143BAC" w:rsidRPr="007A15F8">
          <w:rPr>
            <w:rFonts w:eastAsiaTheme="minorEastAsia"/>
          </w:rPr>
          <w:t xml:space="preserve">In this </w:t>
        </w:r>
        <w:r w:rsidR="00143BAC">
          <w:rPr>
            <w:rFonts w:eastAsiaTheme="minorEastAsia" w:hint="eastAsia"/>
          </w:rPr>
          <w:t xml:space="preserve">efficiency </w:t>
        </w:r>
      </w:ins>
      <w:ins w:id="321" w:author="3605188700@qq.com" w:date="2025-07-13T22:23:00Z">
        <w:r w:rsidR="00143BAC">
          <w:rPr>
            <w:rFonts w:eastAsiaTheme="minorEastAsia" w:hint="eastAsia"/>
          </w:rPr>
          <w:t xml:space="preserve">of production </w:t>
        </w:r>
      </w:ins>
      <w:ins w:id="322" w:author="3605188700@qq.com" w:date="2025-07-13T22:22:00Z">
        <w:r w:rsidR="00143BAC" w:rsidRPr="00C359EA">
          <w:rPr>
            <w:rFonts w:eastAsiaTheme="minorEastAsia"/>
          </w:rPr>
          <w:t>optimization</w:t>
        </w:r>
      </w:ins>
      <w:ins w:id="323" w:author="3605188700@qq.com" w:date="2025-07-13T22:24:00Z">
        <w:r w:rsidR="00143BAC">
          <w:rPr>
            <w:rFonts w:eastAsiaTheme="minorEastAsia" w:hint="eastAsia"/>
          </w:rPr>
          <w:t xml:space="preserve">, </w:t>
        </w:r>
      </w:ins>
      <w:ins w:id="324" w:author="3605188700@qq.com" w:date="2025-07-13T22:26:00Z">
        <w:r w:rsidRPr="00027CAF">
          <w:rPr>
            <w:rFonts w:eastAsiaTheme="minorEastAsia"/>
          </w:rPr>
          <w:t>we choose the former.</w:t>
        </w:r>
      </w:ins>
      <w:ins w:id="325" w:author="3605188700@qq.com" w:date="2025-07-13T22:27:00Z">
        <w:r>
          <w:rPr>
            <w:rFonts w:eastAsiaTheme="minorEastAsia" w:hint="eastAsia"/>
          </w:rPr>
          <w:t xml:space="preserve"> Therefore, t</w:t>
        </w:r>
        <w:r w:rsidRPr="00884EEC">
          <w:rPr>
            <w:rFonts w:eastAsiaTheme="minorEastAsia"/>
          </w:rPr>
          <w:t xml:space="preserve">he </w:t>
        </w:r>
        <w:r>
          <w:rPr>
            <w:rFonts w:eastAsiaTheme="minorEastAsia" w:hint="eastAsia"/>
          </w:rPr>
          <w:t xml:space="preserve">efficiency of production </w:t>
        </w:r>
      </w:ins>
      <w:ins w:id="326" w:author="3605188700@qq.com" w:date="2025-07-13T22:28:00Z">
        <w:r w:rsidR="00B81F63">
          <w:rPr>
            <w:rFonts w:eastAsiaTheme="minorEastAsia" w:hint="eastAsia"/>
          </w:rPr>
          <w:t>objective</w:t>
        </w:r>
      </w:ins>
      <w:ins w:id="327" w:author="3605188700@qq.com" w:date="2025-07-13T22:27:00Z">
        <w:r w:rsidRPr="00884EEC">
          <w:rPr>
            <w:rFonts w:eastAsiaTheme="minorEastAsia"/>
          </w:rPr>
          <w:t xml:space="preserve"> function </w:t>
        </w:r>
        <w:r>
          <w:rPr>
            <w:rFonts w:eastAsiaTheme="minorEastAsia" w:hint="eastAsia"/>
          </w:rPr>
          <w:t>using</w:t>
        </w:r>
        <w:r w:rsidRPr="00884EEC">
          <w:rPr>
            <w:rFonts w:eastAsiaTheme="minorEastAsia"/>
          </w:rPr>
          <w:t xml:space="preserve"> </w:t>
        </w:r>
        <w:r w:rsidRPr="00884EEC">
          <w:rPr>
            <w:rFonts w:eastAsiaTheme="minorEastAsia"/>
            <w:b/>
            <w:bCs/>
          </w:rPr>
          <w:t>Eq. (</w:t>
        </w:r>
        <w:r>
          <w:rPr>
            <w:rFonts w:eastAsiaTheme="minorEastAsia" w:hint="eastAsia"/>
            <w:b/>
            <w:bCs/>
          </w:rPr>
          <w:t>1</w:t>
        </w:r>
      </w:ins>
      <w:ins w:id="328" w:author="3605188700@qq.com" w:date="2025-07-13T22:28:00Z">
        <w:r w:rsidR="00B81F63">
          <w:rPr>
            <w:rFonts w:eastAsiaTheme="minorEastAsia" w:hint="eastAsia"/>
            <w:b/>
            <w:bCs/>
          </w:rPr>
          <w:t>6</w:t>
        </w:r>
      </w:ins>
      <w:ins w:id="329" w:author="3605188700@qq.com" w:date="2025-07-13T22:27:00Z">
        <w:r w:rsidRPr="00884EEC">
          <w:rPr>
            <w:rFonts w:eastAsiaTheme="minorEastAsia"/>
            <w:b/>
            <w:bCs/>
          </w:rPr>
          <w:t>)</w:t>
        </w:r>
        <w:r w:rsidRPr="00C823E2">
          <w:rPr>
            <w:rFonts w:eastAsiaTheme="minorEastAsia" w:hint="eastAsia"/>
          </w:rPr>
          <w:t>.</w:t>
        </w:r>
      </w:ins>
    </w:p>
    <w:p w14:paraId="4850690C" w14:textId="556C3C15" w:rsidR="00143BAC" w:rsidRPr="00CA042B" w:rsidRDefault="002041D1">
      <w:pPr>
        <w:ind w:firstLineChars="83" w:firstLine="199"/>
        <w:jc w:val="right"/>
        <w:rPr>
          <w:ins w:id="330" w:author="3605188700@qq.com" w:date="2025-07-13T22:32:00Z"/>
          <w:rFonts w:eastAsiaTheme="minorEastAsia"/>
        </w:rPr>
        <w:pPrChange w:id="331" w:author="3605188700@qq.com" w:date="2025-07-14T22:22:00Z" w16du:dateUtc="2025-07-14T14:22:00Z">
          <w:pPr>
            <w:ind w:firstLineChars="83" w:firstLine="199"/>
          </w:pPr>
        </w:pPrChange>
      </w:pPr>
      <w:ins w:id="332" w:author="3605188700@qq.com" w:date="2025-07-13T22:32:00Z">
        <w:r w:rsidRPr="00F83648">
          <w:rPr>
            <w:rFonts w:hint="eastAsia"/>
            <w:position w:val="-24"/>
          </w:rPr>
          <w:object w:dxaOrig="2540" w:dyaOrig="620" w14:anchorId="51A57537">
            <v:shape id="_x0000_i1043" type="#_x0000_t75" style="width:127.5pt;height:30.75pt" o:ole="">
              <v:imagedata r:id="rId58" o:title=""/>
            </v:shape>
            <o:OLEObject Type="Embed" ProgID="Equation.DSMT4" ShapeID="_x0000_i1043" DrawAspect="Content" ObjectID="_1828201461" r:id="rId59"/>
          </w:object>
        </w:r>
      </w:ins>
      <w:ins w:id="333" w:author="3605188700@qq.com" w:date="2025-07-14T22:22:00Z" w16du:dateUtc="2025-07-14T14:22:00Z">
        <w:r w:rsidR="00CA042B">
          <w:rPr>
            <w:rFonts w:eastAsiaTheme="minorEastAsia" w:hint="eastAsia"/>
          </w:rPr>
          <w:t xml:space="preserve">                                                                 (16)</w:t>
        </w:r>
      </w:ins>
    </w:p>
    <w:p w14:paraId="10219D03" w14:textId="30A6CAEA" w:rsidR="004D2885" w:rsidRDefault="004D2885" w:rsidP="002C10EB">
      <w:pPr>
        <w:ind w:firstLineChars="83" w:firstLine="199"/>
        <w:rPr>
          <w:ins w:id="334" w:author="3605188700@qq.com" w:date="2025-07-13T22:36:00Z"/>
          <w:rFonts w:eastAsiaTheme="minorEastAsia"/>
        </w:rPr>
      </w:pPr>
      <w:ins w:id="335" w:author="3605188700@qq.com" w:date="2025-07-13T22:33:00Z">
        <w:r>
          <w:rPr>
            <w:rFonts w:eastAsiaTheme="minorEastAsia" w:hint="eastAsia"/>
          </w:rPr>
          <w:t>where</w:t>
        </w:r>
        <w:r w:rsidR="007E2D13" w:rsidRPr="007E2D13">
          <w:rPr>
            <w:rFonts w:eastAsiaTheme="minorEastAsia"/>
          </w:rPr>
          <w:t> </w:t>
        </w:r>
      </w:ins>
      <w:ins w:id="336" w:author="3605188700@qq.com" w:date="2025-07-13T22:34:00Z">
        <w:r w:rsidR="007E2D13">
          <w:rPr>
            <w:rFonts w:eastAsiaTheme="minorEastAsia" w:hint="eastAsia"/>
            <w:i/>
            <w:iCs/>
          </w:rPr>
          <w:t>V</w:t>
        </w:r>
      </w:ins>
      <w:ins w:id="337" w:author="3605188700@qq.com" w:date="2025-07-13T22:33:00Z">
        <w:r w:rsidR="007E2D13" w:rsidRPr="007E2D13">
          <w:rPr>
            <w:rFonts w:eastAsiaTheme="minorEastAsia"/>
          </w:rPr>
          <w:t> is the laser scanning speed,</w:t>
        </w:r>
      </w:ins>
      <w:ins w:id="338" w:author="3605188700@qq.com" w:date="2025-07-13T22:34:00Z">
        <w:r w:rsidR="007E2D13">
          <w:rPr>
            <w:rFonts w:eastAsiaTheme="minorEastAsia" w:hint="eastAsia"/>
          </w:rPr>
          <w:t xml:space="preserve"> </w:t>
        </w:r>
      </w:ins>
      <w:ins w:id="339" w:author="3605188700@qq.com" w:date="2025-07-13T22:33:00Z">
        <w:r w:rsidR="007E2D13" w:rsidRPr="007E2D13">
          <w:rPr>
            <w:rFonts w:eastAsiaTheme="minorEastAsia"/>
            <w:i/>
            <w:iCs/>
          </w:rPr>
          <w:t>H</w:t>
        </w:r>
        <w:r w:rsidR="007E2D13" w:rsidRPr="007E2D13">
          <w:rPr>
            <w:rFonts w:eastAsiaTheme="minorEastAsia"/>
          </w:rPr>
          <w:t> is the hatch spacing, and </w:t>
        </w:r>
        <w:r w:rsidR="007E2D13" w:rsidRPr="007E2D13">
          <w:rPr>
            <w:rFonts w:eastAsiaTheme="minorEastAsia"/>
            <w:i/>
            <w:iCs/>
          </w:rPr>
          <w:t>LT</w:t>
        </w:r>
        <w:r w:rsidR="007E2D13" w:rsidRPr="007E2D13">
          <w:rPr>
            <w:rFonts w:eastAsiaTheme="minorEastAsia"/>
          </w:rPr>
          <w:t> is the layer thickness. </w:t>
        </w:r>
      </w:ins>
    </w:p>
    <w:p w14:paraId="1DE6ACF5" w14:textId="77777777" w:rsidR="00507EC7" w:rsidRPr="004D2885" w:rsidRDefault="00507EC7" w:rsidP="002C10EB">
      <w:pPr>
        <w:ind w:firstLineChars="83" w:firstLine="199"/>
        <w:rPr>
          <w:rFonts w:eastAsiaTheme="minorEastAsia"/>
          <w:highlight w:val="yellow"/>
        </w:rPr>
      </w:pPr>
    </w:p>
    <w:p w14:paraId="4D8B1709" w14:textId="3A379BE7" w:rsidR="00C839C1" w:rsidRPr="00C839C1" w:rsidRDefault="00850032" w:rsidP="00860B28">
      <w:pPr>
        <w:ind w:firstLine="480"/>
        <w:rPr>
          <w:rFonts w:eastAsiaTheme="minorEastAsia"/>
        </w:rPr>
      </w:pPr>
      <w:ins w:id="340" w:author="3605188700@qq.com" w:date="2025-07-13T16:22:00Z">
        <w:r>
          <w:rPr>
            <w:rFonts w:eastAsiaTheme="minorEastAsia"/>
          </w:rPr>
          <w:br w:type="page"/>
        </w:r>
      </w:ins>
    </w:p>
    <w:tbl>
      <w:tblPr>
        <w:tblStyle w:val="ad"/>
        <w:tblW w:w="11199"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2384"/>
        <w:gridCol w:w="2436"/>
        <w:gridCol w:w="2551"/>
        <w:gridCol w:w="1559"/>
      </w:tblGrid>
      <w:tr w:rsidR="00A6075B" w14:paraId="2AEC2426" w14:textId="31F8E4CB" w:rsidTr="00783693">
        <w:trPr>
          <w:trHeight w:val="690"/>
        </w:trPr>
        <w:tc>
          <w:tcPr>
            <w:tcW w:w="11199" w:type="dxa"/>
            <w:gridSpan w:val="5"/>
            <w:vAlign w:val="center"/>
          </w:tcPr>
          <w:p w14:paraId="3FC6BA9B" w14:textId="77777777" w:rsidR="00A6075B" w:rsidRDefault="00A6075B" w:rsidP="00A6075B">
            <w:pPr>
              <w:pStyle w:val="a4"/>
              <w:keepNext/>
              <w:ind w:firstLineChars="0" w:firstLine="0"/>
              <w:jc w:val="left"/>
              <w:rPr>
                <w:b/>
                <w:bCs/>
              </w:rPr>
            </w:pPr>
            <w:r>
              <w:rPr>
                <w:b/>
                <w:bCs/>
              </w:rPr>
              <w:lastRenderedPageBreak/>
              <w:t xml:space="preserve">Table </w:t>
            </w:r>
            <w:r>
              <w:rPr>
                <w:rFonts w:hint="eastAsia"/>
                <w:b/>
                <w:bCs/>
              </w:rPr>
              <w:t>9</w:t>
            </w:r>
          </w:p>
          <w:p w14:paraId="346E0AFA" w14:textId="45F194FD" w:rsidR="00A6075B" w:rsidRDefault="00A6075B" w:rsidP="00A6075B">
            <w:pPr>
              <w:ind w:firstLineChars="0" w:firstLine="0"/>
              <w:jc w:val="left"/>
              <w:rPr>
                <w:b/>
                <w:bCs/>
              </w:rPr>
            </w:pPr>
            <w:r>
              <w:rPr>
                <w:rFonts w:eastAsiaTheme="minorEastAsia" w:hint="eastAsia"/>
                <w:lang w:bidi="en-US"/>
              </w:rPr>
              <w:t>The investment cost and the processing cost for one functional unit.</w:t>
            </w:r>
          </w:p>
        </w:tc>
      </w:tr>
      <w:tr w:rsidR="00A6075B" w14:paraId="31922841" w14:textId="7BD1D423" w:rsidTr="00445A12">
        <w:tc>
          <w:tcPr>
            <w:tcW w:w="2269" w:type="dxa"/>
            <w:tcBorders>
              <w:top w:val="single" w:sz="4" w:space="0" w:color="auto"/>
              <w:bottom w:val="single" w:sz="4" w:space="0" w:color="auto"/>
            </w:tcBorders>
            <w:vAlign w:val="center"/>
          </w:tcPr>
          <w:p w14:paraId="5FADAF74" w14:textId="4C77DEC4" w:rsidR="00A6075B" w:rsidRPr="00A6075B" w:rsidRDefault="0007194F" w:rsidP="00993739">
            <w:pPr>
              <w:ind w:firstLineChars="0" w:firstLine="0"/>
              <w:rPr>
                <w:rFonts w:eastAsiaTheme="minorEastAsia"/>
                <w:lang w:bidi="en-US"/>
              </w:rPr>
            </w:pPr>
            <w:r>
              <w:rPr>
                <w:rFonts w:eastAsiaTheme="minorEastAsia" w:hint="eastAsia"/>
              </w:rPr>
              <w:t>C</w:t>
            </w:r>
            <w:r w:rsidR="00A6075B">
              <w:rPr>
                <w:rFonts w:eastAsiaTheme="minorEastAsia" w:hint="eastAsia"/>
              </w:rPr>
              <w:t>ost</w:t>
            </w:r>
            <w:r>
              <w:rPr>
                <w:rFonts w:eastAsiaTheme="minorEastAsia" w:hint="eastAsia"/>
              </w:rPr>
              <w:t xml:space="preserve"> (Yuan)</w:t>
            </w:r>
          </w:p>
        </w:tc>
        <w:tc>
          <w:tcPr>
            <w:tcW w:w="2384" w:type="dxa"/>
            <w:tcBorders>
              <w:top w:val="single" w:sz="4" w:space="0" w:color="auto"/>
              <w:bottom w:val="single" w:sz="4" w:space="0" w:color="auto"/>
            </w:tcBorders>
            <w:vAlign w:val="center"/>
          </w:tcPr>
          <w:p w14:paraId="2530D87F" w14:textId="664D58E8" w:rsidR="00A6075B" w:rsidRPr="00783693" w:rsidRDefault="00783693" w:rsidP="00993739">
            <w:pPr>
              <w:ind w:firstLineChars="0" w:firstLine="0"/>
              <w:rPr>
                <w:rFonts w:eastAsiaTheme="minorEastAsia"/>
                <w:lang w:bidi="en-US"/>
              </w:rPr>
            </w:pPr>
            <w:r>
              <w:rPr>
                <w:rFonts w:eastAsiaTheme="minorEastAsia" w:hint="eastAsia"/>
                <w:lang w:bidi="en-US"/>
              </w:rPr>
              <w:t>Laser cladding</w:t>
            </w:r>
          </w:p>
        </w:tc>
        <w:tc>
          <w:tcPr>
            <w:tcW w:w="2436" w:type="dxa"/>
            <w:tcBorders>
              <w:top w:val="single" w:sz="4" w:space="0" w:color="auto"/>
              <w:bottom w:val="single" w:sz="4" w:space="0" w:color="auto"/>
            </w:tcBorders>
            <w:vAlign w:val="center"/>
          </w:tcPr>
          <w:p w14:paraId="5DEE546E" w14:textId="10A52AAF" w:rsidR="00A6075B" w:rsidRPr="00783693" w:rsidRDefault="00783693" w:rsidP="00993739">
            <w:pPr>
              <w:ind w:firstLineChars="0" w:firstLine="0"/>
              <w:rPr>
                <w:rFonts w:eastAsiaTheme="minorEastAsia"/>
                <w:lang w:bidi="en-US"/>
              </w:rPr>
            </w:pPr>
            <w:r>
              <w:rPr>
                <w:rFonts w:eastAsiaTheme="minorEastAsia"/>
                <w:lang w:bidi="en-US"/>
              </w:rPr>
              <w:t>P</w:t>
            </w:r>
            <w:r>
              <w:rPr>
                <w:rFonts w:eastAsiaTheme="minorEastAsia" w:hint="eastAsia"/>
                <w:lang w:bidi="en-US"/>
              </w:rPr>
              <w:t>lasma arc surfacing</w:t>
            </w:r>
          </w:p>
        </w:tc>
        <w:tc>
          <w:tcPr>
            <w:tcW w:w="2551" w:type="dxa"/>
            <w:tcBorders>
              <w:top w:val="single" w:sz="4" w:space="0" w:color="auto"/>
              <w:bottom w:val="single" w:sz="4" w:space="0" w:color="auto"/>
            </w:tcBorders>
            <w:vAlign w:val="center"/>
          </w:tcPr>
          <w:p w14:paraId="1B29E711" w14:textId="7DD7A8FD" w:rsidR="00A6075B" w:rsidRPr="00783693" w:rsidRDefault="00783693" w:rsidP="00993739">
            <w:pPr>
              <w:ind w:firstLineChars="0" w:firstLine="0"/>
              <w:rPr>
                <w:rFonts w:eastAsiaTheme="minorEastAsia"/>
                <w:lang w:bidi="en-US"/>
              </w:rPr>
            </w:pPr>
            <w:r>
              <w:rPr>
                <w:rFonts w:eastAsiaTheme="minorEastAsia" w:hint="eastAsia"/>
              </w:rPr>
              <w:t>Brushing electroplating</w:t>
            </w:r>
          </w:p>
        </w:tc>
        <w:tc>
          <w:tcPr>
            <w:tcW w:w="1559" w:type="dxa"/>
            <w:tcBorders>
              <w:top w:val="single" w:sz="4" w:space="0" w:color="auto"/>
              <w:bottom w:val="single" w:sz="4" w:space="0" w:color="auto"/>
            </w:tcBorders>
          </w:tcPr>
          <w:p w14:paraId="3BC43EF2" w14:textId="646D6F8E" w:rsidR="00A6075B" w:rsidRPr="00783693" w:rsidRDefault="00783693" w:rsidP="00993739">
            <w:pPr>
              <w:ind w:firstLineChars="0" w:firstLine="0"/>
              <w:rPr>
                <w:rFonts w:eastAsiaTheme="minorEastAsia"/>
              </w:rPr>
            </w:pPr>
            <w:r>
              <w:rPr>
                <w:rFonts w:eastAsiaTheme="minorEastAsia" w:hint="eastAsia"/>
              </w:rPr>
              <w:t>Plasma spray</w:t>
            </w:r>
          </w:p>
        </w:tc>
      </w:tr>
      <w:tr w:rsidR="00A6075B" w14:paraId="70B9B89A" w14:textId="72AFAA0B" w:rsidTr="00445A12">
        <w:tc>
          <w:tcPr>
            <w:tcW w:w="2269" w:type="dxa"/>
            <w:tcBorders>
              <w:top w:val="single" w:sz="4" w:space="0" w:color="auto"/>
              <w:bottom w:val="single" w:sz="4" w:space="0" w:color="auto"/>
            </w:tcBorders>
            <w:vAlign w:val="center"/>
          </w:tcPr>
          <w:p w14:paraId="4F1F1E7A" w14:textId="4F83915A" w:rsidR="00A6075B" w:rsidRDefault="00783693" w:rsidP="00993739">
            <w:pPr>
              <w:ind w:firstLineChars="0" w:firstLine="0"/>
              <w:rPr>
                <w:rFonts w:eastAsiaTheme="minorEastAsia"/>
                <w:lang w:bidi="en-US"/>
              </w:rPr>
            </w:pPr>
            <w:r>
              <w:rPr>
                <w:rFonts w:eastAsiaTheme="minorEastAsia" w:hint="eastAsia"/>
                <w:lang w:bidi="en-US"/>
              </w:rPr>
              <w:t>Equipment model</w:t>
            </w:r>
          </w:p>
        </w:tc>
        <w:tc>
          <w:tcPr>
            <w:tcW w:w="2384" w:type="dxa"/>
            <w:tcBorders>
              <w:top w:val="single" w:sz="4" w:space="0" w:color="auto"/>
              <w:bottom w:val="single" w:sz="4" w:space="0" w:color="auto"/>
            </w:tcBorders>
            <w:vAlign w:val="center"/>
          </w:tcPr>
          <w:p w14:paraId="77E1187E" w14:textId="464337DE" w:rsidR="00A6075B" w:rsidRDefault="00783693" w:rsidP="00993739">
            <w:pPr>
              <w:ind w:firstLineChars="0" w:firstLine="0"/>
              <w:rPr>
                <w:rFonts w:eastAsiaTheme="minorEastAsia"/>
                <w:lang w:bidi="en-US"/>
              </w:rPr>
            </w:pPr>
            <w:r w:rsidRPr="00783693">
              <w:rPr>
                <w:rFonts w:eastAsiaTheme="minorEastAsia"/>
                <w:lang w:bidi="en-US"/>
              </w:rPr>
              <w:t>RS-LCD-4000-D-R</w:t>
            </w:r>
          </w:p>
        </w:tc>
        <w:tc>
          <w:tcPr>
            <w:tcW w:w="2436" w:type="dxa"/>
            <w:tcBorders>
              <w:top w:val="single" w:sz="4" w:space="0" w:color="auto"/>
              <w:bottom w:val="single" w:sz="4" w:space="0" w:color="auto"/>
            </w:tcBorders>
            <w:vAlign w:val="center"/>
          </w:tcPr>
          <w:p w14:paraId="11758260" w14:textId="3CB13AC5" w:rsidR="00A6075B" w:rsidRDefault="00783693" w:rsidP="00993739">
            <w:pPr>
              <w:ind w:firstLineChars="0" w:firstLine="0"/>
              <w:rPr>
                <w:rFonts w:eastAsiaTheme="minorEastAsia"/>
                <w:lang w:bidi="en-US"/>
              </w:rPr>
            </w:pPr>
            <w:r w:rsidRPr="00783693">
              <w:rPr>
                <w:rFonts w:eastAsiaTheme="minorEastAsia"/>
                <w:lang w:bidi="en-US"/>
              </w:rPr>
              <w:t>LU-F500-D800-CNC</w:t>
            </w:r>
          </w:p>
        </w:tc>
        <w:tc>
          <w:tcPr>
            <w:tcW w:w="2551" w:type="dxa"/>
            <w:tcBorders>
              <w:top w:val="single" w:sz="4" w:space="0" w:color="auto"/>
              <w:bottom w:val="single" w:sz="4" w:space="0" w:color="auto"/>
            </w:tcBorders>
            <w:vAlign w:val="center"/>
          </w:tcPr>
          <w:p w14:paraId="6417663A" w14:textId="61442B4C" w:rsidR="00A6075B" w:rsidRPr="0007194F" w:rsidRDefault="00783693" w:rsidP="00993739">
            <w:pPr>
              <w:ind w:firstLineChars="0" w:firstLine="0"/>
              <w:rPr>
                <w:rFonts w:eastAsiaTheme="minorEastAsia"/>
                <w:lang w:bidi="en-US"/>
              </w:rPr>
            </w:pPr>
            <w:r w:rsidRPr="00783693">
              <w:rPr>
                <w:rFonts w:eastAsiaTheme="minorEastAsia"/>
                <w:lang w:bidi="en-US"/>
              </w:rPr>
              <w:t>NBD-200</w:t>
            </w:r>
          </w:p>
        </w:tc>
        <w:tc>
          <w:tcPr>
            <w:tcW w:w="1559" w:type="dxa"/>
            <w:tcBorders>
              <w:top w:val="single" w:sz="4" w:space="0" w:color="auto"/>
              <w:bottom w:val="single" w:sz="4" w:space="0" w:color="auto"/>
            </w:tcBorders>
          </w:tcPr>
          <w:p w14:paraId="581B69EC" w14:textId="7E323779" w:rsidR="00A6075B" w:rsidRDefault="00783693" w:rsidP="00993739">
            <w:pPr>
              <w:ind w:firstLineChars="0" w:firstLine="0"/>
            </w:pPr>
            <w:r w:rsidRPr="00783693">
              <w:t>PPI-500 A-P</w:t>
            </w:r>
          </w:p>
        </w:tc>
      </w:tr>
      <w:tr w:rsidR="00783693" w14:paraId="7745DF21" w14:textId="77777777" w:rsidTr="00445A12">
        <w:tc>
          <w:tcPr>
            <w:tcW w:w="2269" w:type="dxa"/>
            <w:tcBorders>
              <w:top w:val="single" w:sz="4" w:space="0" w:color="auto"/>
              <w:bottom w:val="single" w:sz="4" w:space="0" w:color="auto"/>
            </w:tcBorders>
            <w:vAlign w:val="center"/>
          </w:tcPr>
          <w:p w14:paraId="243FC549" w14:textId="7E1F9EAE" w:rsidR="00783693" w:rsidRDefault="00783693" w:rsidP="00993739">
            <w:pPr>
              <w:ind w:firstLineChars="0" w:firstLine="0"/>
              <w:rPr>
                <w:rFonts w:eastAsiaTheme="minorEastAsia"/>
                <w:lang w:bidi="en-US"/>
              </w:rPr>
            </w:pPr>
            <w:r w:rsidRPr="00783693">
              <w:rPr>
                <w:rFonts w:eastAsiaTheme="minorEastAsia"/>
                <w:lang w:bidi="en-US"/>
              </w:rPr>
              <w:t>Processing cost</w:t>
            </w:r>
          </w:p>
        </w:tc>
        <w:tc>
          <w:tcPr>
            <w:tcW w:w="2384" w:type="dxa"/>
            <w:tcBorders>
              <w:top w:val="single" w:sz="4" w:space="0" w:color="auto"/>
              <w:bottom w:val="single" w:sz="4" w:space="0" w:color="auto"/>
            </w:tcBorders>
            <w:vAlign w:val="center"/>
          </w:tcPr>
          <w:p w14:paraId="3D80367F" w14:textId="59205D07" w:rsidR="00783693" w:rsidRDefault="00212F33" w:rsidP="00993739">
            <w:pPr>
              <w:ind w:firstLineChars="0" w:firstLine="0"/>
              <w:rPr>
                <w:rFonts w:eastAsiaTheme="minorEastAsia"/>
                <w:lang w:bidi="en-US"/>
              </w:rPr>
            </w:pPr>
            <w:r w:rsidRPr="00212F33">
              <w:rPr>
                <w:rFonts w:eastAsiaTheme="minorEastAsia"/>
                <w:lang w:bidi="en-US"/>
              </w:rPr>
              <w:t>12.52</w:t>
            </w:r>
          </w:p>
        </w:tc>
        <w:tc>
          <w:tcPr>
            <w:tcW w:w="2436" w:type="dxa"/>
            <w:tcBorders>
              <w:top w:val="single" w:sz="4" w:space="0" w:color="auto"/>
              <w:bottom w:val="single" w:sz="4" w:space="0" w:color="auto"/>
            </w:tcBorders>
            <w:vAlign w:val="center"/>
          </w:tcPr>
          <w:p w14:paraId="7AB769B8" w14:textId="374BE2EC" w:rsidR="00783693" w:rsidRDefault="00212F33" w:rsidP="00993739">
            <w:pPr>
              <w:ind w:firstLineChars="0" w:firstLine="0"/>
              <w:rPr>
                <w:rFonts w:eastAsiaTheme="minorEastAsia"/>
                <w:lang w:bidi="en-US"/>
              </w:rPr>
            </w:pPr>
            <w:r w:rsidRPr="00212F33">
              <w:rPr>
                <w:rFonts w:eastAsiaTheme="minorEastAsia"/>
                <w:lang w:bidi="en-US"/>
              </w:rPr>
              <w:t>7.15</w:t>
            </w:r>
          </w:p>
        </w:tc>
        <w:tc>
          <w:tcPr>
            <w:tcW w:w="2551" w:type="dxa"/>
            <w:tcBorders>
              <w:top w:val="single" w:sz="4" w:space="0" w:color="auto"/>
              <w:bottom w:val="single" w:sz="4" w:space="0" w:color="auto"/>
            </w:tcBorders>
            <w:vAlign w:val="center"/>
          </w:tcPr>
          <w:p w14:paraId="695FB1E6" w14:textId="420B96C4" w:rsidR="00783693" w:rsidRPr="0007194F" w:rsidRDefault="00783693" w:rsidP="00993739">
            <w:pPr>
              <w:ind w:firstLineChars="0" w:firstLine="0"/>
              <w:rPr>
                <w:rFonts w:eastAsiaTheme="minorEastAsia"/>
                <w:lang w:bidi="en-US"/>
              </w:rPr>
            </w:pPr>
            <w:r w:rsidRPr="00783693">
              <w:rPr>
                <w:rFonts w:eastAsiaTheme="minorEastAsia"/>
                <w:lang w:bidi="en-US"/>
              </w:rPr>
              <w:t>4.11</w:t>
            </w:r>
          </w:p>
        </w:tc>
        <w:tc>
          <w:tcPr>
            <w:tcW w:w="1559" w:type="dxa"/>
            <w:tcBorders>
              <w:top w:val="single" w:sz="4" w:space="0" w:color="auto"/>
              <w:bottom w:val="single" w:sz="4" w:space="0" w:color="auto"/>
            </w:tcBorders>
          </w:tcPr>
          <w:p w14:paraId="1738C0B7" w14:textId="0022845F" w:rsidR="00783693" w:rsidRDefault="00783693" w:rsidP="00993739">
            <w:pPr>
              <w:ind w:firstLineChars="0" w:firstLine="0"/>
            </w:pPr>
            <w:r w:rsidRPr="00783693">
              <w:t>4.36</w:t>
            </w:r>
          </w:p>
        </w:tc>
      </w:tr>
      <w:tr w:rsidR="00783693" w14:paraId="6E1249E5" w14:textId="77777777" w:rsidTr="00445A12">
        <w:tc>
          <w:tcPr>
            <w:tcW w:w="2269" w:type="dxa"/>
            <w:tcBorders>
              <w:top w:val="single" w:sz="4" w:space="0" w:color="auto"/>
              <w:bottom w:val="single" w:sz="4" w:space="0" w:color="auto"/>
            </w:tcBorders>
            <w:vAlign w:val="center"/>
          </w:tcPr>
          <w:p w14:paraId="6AA28CD7" w14:textId="146F0DE5" w:rsidR="00783693" w:rsidRDefault="00783693" w:rsidP="00993739">
            <w:pPr>
              <w:ind w:firstLineChars="0" w:firstLine="0"/>
              <w:rPr>
                <w:rFonts w:eastAsiaTheme="minorEastAsia"/>
                <w:lang w:bidi="en-US"/>
              </w:rPr>
            </w:pPr>
            <w:r w:rsidRPr="00783693">
              <w:rPr>
                <w:rFonts w:eastAsiaTheme="minorEastAsia"/>
                <w:lang w:bidi="en-US"/>
              </w:rPr>
              <w:t>Investment cost</w:t>
            </w:r>
          </w:p>
        </w:tc>
        <w:tc>
          <w:tcPr>
            <w:tcW w:w="2384" w:type="dxa"/>
            <w:tcBorders>
              <w:top w:val="single" w:sz="4" w:space="0" w:color="auto"/>
              <w:bottom w:val="single" w:sz="4" w:space="0" w:color="auto"/>
            </w:tcBorders>
            <w:vAlign w:val="center"/>
          </w:tcPr>
          <w:p w14:paraId="7901FC54" w14:textId="6072DBC7" w:rsidR="00783693" w:rsidRDefault="00212F33" w:rsidP="00993739">
            <w:pPr>
              <w:ind w:firstLineChars="0" w:firstLine="0"/>
              <w:rPr>
                <w:rFonts w:eastAsiaTheme="minorEastAsia"/>
                <w:lang w:bidi="en-US"/>
              </w:rPr>
            </w:pPr>
            <w:r w:rsidRPr="00212F33">
              <w:rPr>
                <w:rFonts w:eastAsiaTheme="minorEastAsia"/>
                <w:lang w:bidi="en-US"/>
              </w:rPr>
              <w:t>2,600,000</w:t>
            </w:r>
          </w:p>
        </w:tc>
        <w:tc>
          <w:tcPr>
            <w:tcW w:w="2436" w:type="dxa"/>
            <w:tcBorders>
              <w:top w:val="single" w:sz="4" w:space="0" w:color="auto"/>
              <w:bottom w:val="single" w:sz="4" w:space="0" w:color="auto"/>
            </w:tcBorders>
            <w:vAlign w:val="center"/>
          </w:tcPr>
          <w:p w14:paraId="5C3A15C1" w14:textId="729A7076" w:rsidR="00783693" w:rsidRDefault="00212F33" w:rsidP="00993739">
            <w:pPr>
              <w:ind w:firstLineChars="0" w:firstLine="0"/>
              <w:rPr>
                <w:rFonts w:eastAsiaTheme="minorEastAsia"/>
                <w:lang w:bidi="en-US"/>
              </w:rPr>
            </w:pPr>
            <w:r w:rsidRPr="00212F33">
              <w:rPr>
                <w:rFonts w:eastAsiaTheme="minorEastAsia"/>
                <w:lang w:bidi="en-US"/>
              </w:rPr>
              <w:t>600,000</w:t>
            </w:r>
          </w:p>
        </w:tc>
        <w:tc>
          <w:tcPr>
            <w:tcW w:w="2551" w:type="dxa"/>
            <w:tcBorders>
              <w:top w:val="single" w:sz="4" w:space="0" w:color="auto"/>
              <w:bottom w:val="single" w:sz="4" w:space="0" w:color="auto"/>
            </w:tcBorders>
            <w:vAlign w:val="center"/>
          </w:tcPr>
          <w:p w14:paraId="3B61750A" w14:textId="084809F6" w:rsidR="00783693" w:rsidRPr="0007194F" w:rsidRDefault="00783693" w:rsidP="00993739">
            <w:pPr>
              <w:ind w:firstLineChars="0" w:firstLine="0"/>
              <w:rPr>
                <w:rFonts w:eastAsiaTheme="minorEastAsia"/>
                <w:lang w:bidi="en-US"/>
              </w:rPr>
            </w:pPr>
            <w:r w:rsidRPr="00783693">
              <w:rPr>
                <w:rFonts w:eastAsiaTheme="minorEastAsia"/>
                <w:lang w:bidi="en-US"/>
              </w:rPr>
              <w:t>9300</w:t>
            </w:r>
          </w:p>
        </w:tc>
        <w:tc>
          <w:tcPr>
            <w:tcW w:w="1559" w:type="dxa"/>
            <w:tcBorders>
              <w:top w:val="single" w:sz="4" w:space="0" w:color="auto"/>
              <w:bottom w:val="single" w:sz="4" w:space="0" w:color="auto"/>
            </w:tcBorders>
          </w:tcPr>
          <w:p w14:paraId="24D3D800" w14:textId="420FBC0E" w:rsidR="00783693" w:rsidRDefault="00783693" w:rsidP="00993739">
            <w:pPr>
              <w:ind w:firstLineChars="0" w:firstLine="0"/>
            </w:pPr>
            <w:r w:rsidRPr="00783693">
              <w:t>500,000</w:t>
            </w:r>
          </w:p>
        </w:tc>
      </w:tr>
    </w:tbl>
    <w:p w14:paraId="06FB4BA4" w14:textId="77777777" w:rsidR="006044A3" w:rsidRDefault="006044A3" w:rsidP="00B7462A">
      <w:pPr>
        <w:ind w:firstLineChars="0" w:firstLine="0"/>
        <w:rPr>
          <w:ins w:id="341" w:author="3605188700@qq.com" w:date="2025-07-13T22:36:00Z"/>
          <w:rFonts w:eastAsiaTheme="minorEastAsia"/>
        </w:rPr>
      </w:pPr>
    </w:p>
    <w:p w14:paraId="206B7E6E" w14:textId="4FE84F43" w:rsidR="00507EC7" w:rsidRPr="00DE0926" w:rsidRDefault="00507EC7" w:rsidP="00507EC7">
      <w:pPr>
        <w:pStyle w:val="3"/>
        <w:ind w:firstLine="482"/>
        <w:rPr>
          <w:ins w:id="342" w:author="3605188700@qq.com" w:date="2025-07-13T22:36:00Z"/>
          <w:rFonts w:eastAsiaTheme="minorEastAsia"/>
          <w:sz w:val="24"/>
          <w:szCs w:val="24"/>
        </w:rPr>
      </w:pPr>
      <w:commentRangeStart w:id="343"/>
      <w:ins w:id="344" w:author="3605188700@qq.com" w:date="2025-07-13T22:36:00Z">
        <w:r w:rsidRPr="001F3E52">
          <w:rPr>
            <w:rFonts w:eastAsiaTheme="minorEastAsia"/>
            <w:sz w:val="24"/>
            <w:szCs w:val="24"/>
            <w:highlight w:val="yellow"/>
            <w:rPrChange w:id="345" w:author="3605188700@qq.com" w:date="2025-07-13T22:37:00Z">
              <w:rPr>
                <w:rFonts w:eastAsiaTheme="minorEastAsia"/>
                <w:sz w:val="24"/>
                <w:szCs w:val="24"/>
              </w:rPr>
            </w:rPrChange>
          </w:rPr>
          <w:t>3</w:t>
        </w:r>
      </w:ins>
      <w:commentRangeEnd w:id="343"/>
      <w:ins w:id="346" w:author="3605188700@qq.com" w:date="2025-07-13T22:37:00Z">
        <w:r w:rsidR="001F3E52">
          <w:rPr>
            <w:rStyle w:val="af3"/>
            <w:b w:val="0"/>
            <w:bCs w:val="0"/>
          </w:rPr>
          <w:commentReference w:id="343"/>
        </w:r>
      </w:ins>
      <w:ins w:id="347" w:author="3605188700@qq.com" w:date="2025-07-13T22:36:00Z">
        <w:r w:rsidRPr="001F3E52">
          <w:rPr>
            <w:rFonts w:eastAsiaTheme="minorEastAsia"/>
            <w:sz w:val="24"/>
            <w:szCs w:val="24"/>
            <w:highlight w:val="yellow"/>
            <w:rPrChange w:id="348" w:author="3605188700@qq.com" w:date="2025-07-13T22:37:00Z">
              <w:rPr>
                <w:rFonts w:eastAsiaTheme="minorEastAsia"/>
                <w:sz w:val="24"/>
                <w:szCs w:val="24"/>
              </w:rPr>
            </w:rPrChange>
          </w:rPr>
          <w:t xml:space="preserve">.2.2 </w:t>
        </w:r>
      </w:ins>
      <w:ins w:id="349" w:author="3605188700@qq.com" w:date="2025-07-13T22:37:00Z">
        <w:r w:rsidRPr="001F3E52">
          <w:rPr>
            <w:rFonts w:eastAsiaTheme="minorEastAsia"/>
            <w:sz w:val="24"/>
            <w:szCs w:val="24"/>
            <w:highlight w:val="yellow"/>
            <w:rPrChange w:id="350" w:author="3605188700@qq.com" w:date="2025-07-13T22:37:00Z">
              <w:rPr>
                <w:rFonts w:eastAsiaTheme="minorEastAsia"/>
                <w:sz w:val="24"/>
                <w:szCs w:val="24"/>
              </w:rPr>
            </w:rPrChange>
          </w:rPr>
          <w:t>constraint and uncertain</w:t>
        </w:r>
      </w:ins>
    </w:p>
    <w:p w14:paraId="095D72BF" w14:textId="1D9316B9" w:rsidR="00507EC7" w:rsidRPr="003E709A" w:rsidRDefault="0014100C" w:rsidP="00B7462A">
      <w:pPr>
        <w:ind w:firstLineChars="0" w:firstLine="0"/>
        <w:rPr>
          <w:rFonts w:eastAsiaTheme="minorEastAsia"/>
        </w:rPr>
      </w:pPr>
      <w:ins w:id="351" w:author="Shi-Tong Peng" w:date="2025-07-14T14:09:00Z">
        <w:r>
          <w:rPr>
            <w:rFonts w:eastAsiaTheme="minorEastAsia" w:hint="eastAsia"/>
          </w:rPr>
          <w:t>致密度不低于</w:t>
        </w:r>
        <w:r>
          <w:rPr>
            <w:rFonts w:eastAsiaTheme="minorEastAsia" w:hint="eastAsia"/>
          </w:rPr>
          <w:t>xx</w:t>
        </w:r>
        <w:r>
          <w:rPr>
            <w:rFonts w:eastAsiaTheme="minorEastAsia" w:hint="eastAsia"/>
          </w:rPr>
          <w:t>，</w:t>
        </w:r>
      </w:ins>
      <w:ins w:id="352" w:author="Shi-Tong Peng" w:date="2025-07-14T14:10:00Z">
        <w:r>
          <w:rPr>
            <w:rFonts w:eastAsiaTheme="minorEastAsia" w:hint="eastAsia"/>
          </w:rPr>
          <w:t>P</w:t>
        </w:r>
        <w:r>
          <w:rPr>
            <w:rFonts w:eastAsiaTheme="minorEastAsia" w:hint="eastAsia"/>
          </w:rPr>
          <w:t>、</w:t>
        </w:r>
        <w:r>
          <w:rPr>
            <w:rFonts w:eastAsiaTheme="minorEastAsia" w:hint="eastAsia"/>
          </w:rPr>
          <w:t>V</w:t>
        </w:r>
        <w:r>
          <w:rPr>
            <w:rFonts w:eastAsiaTheme="minorEastAsia" w:hint="eastAsia"/>
          </w:rPr>
          <w:t>、</w:t>
        </w:r>
        <w:r>
          <w:rPr>
            <w:rFonts w:eastAsiaTheme="minorEastAsia" w:hint="eastAsia"/>
          </w:rPr>
          <w:t>H</w:t>
        </w:r>
        <w:r>
          <w:rPr>
            <w:rFonts w:eastAsiaTheme="minorEastAsia" w:hint="eastAsia"/>
          </w:rPr>
          <w:t>、</w:t>
        </w:r>
        <w:r>
          <w:rPr>
            <w:rFonts w:eastAsiaTheme="minorEastAsia" w:hint="eastAsia"/>
          </w:rPr>
          <w:t>ED</w:t>
        </w:r>
        <w:r>
          <w:rPr>
            <w:rFonts w:eastAsiaTheme="minorEastAsia" w:hint="eastAsia"/>
          </w:rPr>
          <w:t>四个变量的范围。</w:t>
        </w:r>
      </w:ins>
    </w:p>
    <w:p w14:paraId="5651DFF0" w14:textId="77777777" w:rsidR="00261A27" w:rsidRDefault="00DA158B">
      <w:pPr>
        <w:pStyle w:val="1"/>
        <w:ind w:firstLine="482"/>
        <w:rPr>
          <w:rFonts w:eastAsiaTheme="minorEastAsia"/>
          <w:sz w:val="24"/>
          <w:szCs w:val="24"/>
          <w:lang w:bidi="en-US"/>
        </w:rPr>
      </w:pPr>
      <w:r>
        <w:rPr>
          <w:rFonts w:eastAsiaTheme="minorEastAsia" w:hint="eastAsia"/>
          <w:sz w:val="24"/>
          <w:szCs w:val="24"/>
          <w:lang w:bidi="en-US"/>
        </w:rPr>
        <w:t>Appendix</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1296"/>
        <w:gridCol w:w="1296"/>
        <w:gridCol w:w="1296"/>
        <w:gridCol w:w="1296"/>
        <w:gridCol w:w="1453"/>
        <w:gridCol w:w="1140"/>
        <w:gridCol w:w="1297"/>
      </w:tblGrid>
      <w:tr w:rsidR="00261A27" w14:paraId="556A0ED1" w14:textId="77777777">
        <w:tc>
          <w:tcPr>
            <w:tcW w:w="10370" w:type="dxa"/>
            <w:gridSpan w:val="8"/>
            <w:vAlign w:val="center"/>
          </w:tcPr>
          <w:p w14:paraId="1E08DF45" w14:textId="77777777" w:rsidR="00261A27" w:rsidRDefault="00DA158B">
            <w:pPr>
              <w:pStyle w:val="a4"/>
              <w:ind w:firstLineChars="0" w:firstLine="0"/>
              <w:jc w:val="both"/>
              <w:rPr>
                <w:rFonts w:eastAsiaTheme="minorEastAsia"/>
                <w:b/>
                <w:bCs/>
              </w:rPr>
            </w:pPr>
            <w:bookmarkStart w:id="353" w:name="_Ref174925175"/>
            <w:r>
              <w:rPr>
                <w:b/>
                <w:bCs/>
              </w:rPr>
              <w:t xml:space="preserve">Table A </w:t>
            </w:r>
            <w:r>
              <w:rPr>
                <w:b/>
                <w:bCs/>
              </w:rPr>
              <w:fldChar w:fldCharType="begin"/>
            </w:r>
            <w:r>
              <w:rPr>
                <w:b/>
                <w:bCs/>
              </w:rPr>
              <w:instrText xml:space="preserve"> SEQ Table_A \* ARABIC </w:instrText>
            </w:r>
            <w:r>
              <w:rPr>
                <w:b/>
                <w:bCs/>
              </w:rPr>
              <w:fldChar w:fldCharType="separate"/>
            </w:r>
            <w:r>
              <w:rPr>
                <w:b/>
                <w:bCs/>
              </w:rPr>
              <w:t>1</w:t>
            </w:r>
            <w:r>
              <w:rPr>
                <w:b/>
                <w:bCs/>
              </w:rPr>
              <w:fldChar w:fldCharType="end"/>
            </w:r>
            <w:bookmarkEnd w:id="353"/>
          </w:p>
        </w:tc>
      </w:tr>
      <w:tr w:rsidR="00261A27" w14:paraId="567AD627" w14:textId="77777777">
        <w:tc>
          <w:tcPr>
            <w:tcW w:w="10370" w:type="dxa"/>
            <w:gridSpan w:val="8"/>
            <w:tcBorders>
              <w:bottom w:val="single" w:sz="4" w:space="0" w:color="auto"/>
            </w:tcBorders>
            <w:vAlign w:val="center"/>
          </w:tcPr>
          <w:p w14:paraId="60C73CF8" w14:textId="77777777" w:rsidR="00261A27" w:rsidRDefault="00DA158B">
            <w:pPr>
              <w:ind w:firstLineChars="0" w:firstLine="0"/>
              <w:rPr>
                <w:rFonts w:eastAsiaTheme="minorEastAsia"/>
                <w:lang w:bidi="en-US"/>
              </w:rPr>
            </w:pPr>
            <w:r>
              <w:rPr>
                <w:rFonts w:eastAsiaTheme="minorEastAsia"/>
                <w:lang w:bidi="en-US"/>
              </w:rPr>
              <w:t xml:space="preserve">Settings of </w:t>
            </w:r>
            <w:r>
              <w:rPr>
                <w:rFonts w:eastAsiaTheme="minorEastAsia" w:hint="eastAsia"/>
                <w:lang w:bidi="en-US"/>
              </w:rPr>
              <w:t>LPBF</w:t>
            </w:r>
            <w:r>
              <w:rPr>
                <w:rFonts w:eastAsiaTheme="minorEastAsia"/>
                <w:lang w:bidi="en-US"/>
              </w:rPr>
              <w:t xml:space="preserve"> experiments</w:t>
            </w:r>
          </w:p>
        </w:tc>
      </w:tr>
      <w:tr w:rsidR="00261A27" w14:paraId="55BA52D1" w14:textId="77777777">
        <w:tc>
          <w:tcPr>
            <w:tcW w:w="1296" w:type="dxa"/>
            <w:tcBorders>
              <w:top w:val="single" w:sz="4" w:space="0" w:color="auto"/>
              <w:bottom w:val="single" w:sz="4" w:space="0" w:color="auto"/>
            </w:tcBorders>
            <w:vAlign w:val="center"/>
          </w:tcPr>
          <w:p w14:paraId="41766AC3" w14:textId="77777777" w:rsidR="00261A27" w:rsidRDefault="00DA158B">
            <w:pPr>
              <w:ind w:firstLineChars="0" w:firstLine="0"/>
              <w:rPr>
                <w:rFonts w:eastAsiaTheme="minorEastAsia"/>
                <w:lang w:bidi="en-US"/>
              </w:rPr>
            </w:pPr>
            <w:r>
              <w:rPr>
                <w:rFonts w:eastAsiaTheme="minorEastAsia" w:hint="eastAsia"/>
                <w:lang w:bidi="en-US"/>
              </w:rPr>
              <w:t>Run</w:t>
            </w:r>
          </w:p>
        </w:tc>
        <w:tc>
          <w:tcPr>
            <w:tcW w:w="1296" w:type="dxa"/>
            <w:tcBorders>
              <w:top w:val="single" w:sz="4" w:space="0" w:color="auto"/>
              <w:bottom w:val="single" w:sz="4" w:space="0" w:color="auto"/>
            </w:tcBorders>
            <w:vAlign w:val="center"/>
          </w:tcPr>
          <w:p w14:paraId="76EA9773" w14:textId="77777777" w:rsidR="00261A27" w:rsidRDefault="00DA158B">
            <w:pPr>
              <w:ind w:firstLineChars="0" w:firstLine="0"/>
              <w:rPr>
                <w:rFonts w:eastAsiaTheme="minorEastAsia"/>
                <w:lang w:bidi="en-US"/>
              </w:rPr>
            </w:pPr>
            <w:r>
              <w:rPr>
                <w:rFonts w:eastAsiaTheme="minorEastAsia" w:hint="eastAsia"/>
                <w:lang w:bidi="en-US"/>
              </w:rPr>
              <w:t>P (W)</w:t>
            </w:r>
          </w:p>
        </w:tc>
        <w:tc>
          <w:tcPr>
            <w:tcW w:w="1296" w:type="dxa"/>
            <w:tcBorders>
              <w:top w:val="single" w:sz="4" w:space="0" w:color="auto"/>
              <w:bottom w:val="single" w:sz="4" w:space="0" w:color="auto"/>
            </w:tcBorders>
            <w:vAlign w:val="center"/>
          </w:tcPr>
          <w:p w14:paraId="20C1041A" w14:textId="77777777" w:rsidR="00261A27" w:rsidRDefault="00DA158B">
            <w:pPr>
              <w:ind w:firstLineChars="0" w:firstLine="0"/>
              <w:rPr>
                <w:rFonts w:eastAsiaTheme="minorEastAsia"/>
                <w:lang w:bidi="en-US"/>
              </w:rPr>
            </w:pPr>
            <w:r>
              <w:rPr>
                <w:rFonts w:eastAsiaTheme="minorEastAsia" w:hint="eastAsia"/>
                <w:lang w:bidi="en-US"/>
              </w:rPr>
              <w:t>V (mm/s)</w:t>
            </w:r>
          </w:p>
        </w:tc>
        <w:tc>
          <w:tcPr>
            <w:tcW w:w="1296" w:type="dxa"/>
            <w:tcBorders>
              <w:top w:val="single" w:sz="4" w:space="0" w:color="auto"/>
              <w:bottom w:val="single" w:sz="4" w:space="0" w:color="auto"/>
            </w:tcBorders>
            <w:vAlign w:val="center"/>
          </w:tcPr>
          <w:p w14:paraId="27C70D86" w14:textId="77777777" w:rsidR="00261A27" w:rsidRDefault="00DA158B">
            <w:pPr>
              <w:ind w:firstLineChars="0" w:firstLine="0"/>
              <w:rPr>
                <w:rFonts w:eastAsiaTheme="minorEastAsia" w:cs="Times New Roman"/>
                <w:lang w:bidi="en-US"/>
              </w:rPr>
            </w:pPr>
            <w:r>
              <w:rPr>
                <w:rFonts w:eastAsiaTheme="minorEastAsia" w:cs="Times New Roman"/>
                <w:lang w:bidi="en-US"/>
              </w:rPr>
              <w:t>H (</w:t>
            </w:r>
            <w:proofErr w:type="spellStart"/>
            <w:r>
              <w:rPr>
                <w:rFonts w:eastAsiaTheme="minorEastAsia" w:cs="Times New Roman"/>
                <w:lang w:bidi="en-US"/>
              </w:rPr>
              <w:t>μm</w:t>
            </w:r>
            <w:proofErr w:type="spellEnd"/>
            <w:r>
              <w:rPr>
                <w:rFonts w:eastAsiaTheme="minorEastAsia" w:cs="Times New Roman"/>
                <w:lang w:bidi="en-US"/>
              </w:rPr>
              <w:t>)</w:t>
            </w:r>
          </w:p>
        </w:tc>
        <w:tc>
          <w:tcPr>
            <w:tcW w:w="1296" w:type="dxa"/>
            <w:tcBorders>
              <w:top w:val="single" w:sz="4" w:space="0" w:color="auto"/>
              <w:bottom w:val="single" w:sz="4" w:space="0" w:color="auto"/>
            </w:tcBorders>
            <w:vAlign w:val="center"/>
          </w:tcPr>
          <w:p w14:paraId="1A5E8A60" w14:textId="77777777" w:rsidR="00261A27" w:rsidRDefault="00DA158B">
            <w:pPr>
              <w:ind w:firstLineChars="0" w:firstLine="0"/>
              <w:rPr>
                <w:rFonts w:eastAsiaTheme="minorEastAsia"/>
                <w:lang w:bidi="en-US"/>
              </w:rPr>
            </w:pPr>
            <w:r>
              <w:rPr>
                <w:rFonts w:eastAsiaTheme="minorEastAsia" w:hint="eastAsia"/>
                <w:lang w:bidi="en-US"/>
              </w:rPr>
              <w:t xml:space="preserve">LT </w:t>
            </w:r>
            <w:r>
              <w:rPr>
                <w:rFonts w:eastAsiaTheme="minorEastAsia" w:cs="Times New Roman"/>
                <w:lang w:bidi="en-US"/>
              </w:rPr>
              <w:t>(</w:t>
            </w:r>
            <w:proofErr w:type="spellStart"/>
            <w:r>
              <w:rPr>
                <w:rFonts w:eastAsiaTheme="minorEastAsia" w:cs="Times New Roman"/>
                <w:lang w:bidi="en-US"/>
              </w:rPr>
              <w:t>μm</w:t>
            </w:r>
            <w:proofErr w:type="spellEnd"/>
            <w:r>
              <w:rPr>
                <w:rFonts w:eastAsiaTheme="minorEastAsia" w:cs="Times New Roman"/>
                <w:lang w:bidi="en-US"/>
              </w:rPr>
              <w:t>)</w:t>
            </w:r>
          </w:p>
        </w:tc>
        <w:tc>
          <w:tcPr>
            <w:tcW w:w="1453" w:type="dxa"/>
            <w:tcBorders>
              <w:top w:val="single" w:sz="4" w:space="0" w:color="auto"/>
              <w:bottom w:val="single" w:sz="4" w:space="0" w:color="auto"/>
            </w:tcBorders>
            <w:vAlign w:val="center"/>
          </w:tcPr>
          <w:p w14:paraId="37EF3D4C" w14:textId="77777777" w:rsidR="00261A27" w:rsidRDefault="00DA158B">
            <w:pPr>
              <w:ind w:firstLineChars="0" w:firstLine="0"/>
              <w:rPr>
                <w:rFonts w:eastAsiaTheme="minorEastAsia"/>
                <w:lang w:bidi="en-US"/>
              </w:rPr>
            </w:pPr>
            <w:r>
              <w:rPr>
                <w:rFonts w:eastAsiaTheme="minorEastAsia" w:hint="eastAsia"/>
                <w:lang w:bidi="en-US"/>
              </w:rPr>
              <w:t>ED (J/mm</w:t>
            </w:r>
            <w:r>
              <w:rPr>
                <w:rFonts w:eastAsiaTheme="minorEastAsia" w:hint="eastAsia"/>
                <w:vertAlign w:val="superscript"/>
                <w:lang w:bidi="en-US"/>
              </w:rPr>
              <w:t>3</w:t>
            </w:r>
            <w:r>
              <w:rPr>
                <w:rFonts w:eastAsiaTheme="minorEastAsia" w:hint="eastAsia"/>
                <w:lang w:bidi="en-US"/>
              </w:rPr>
              <w:t>)</w:t>
            </w:r>
          </w:p>
        </w:tc>
        <w:tc>
          <w:tcPr>
            <w:tcW w:w="1140" w:type="dxa"/>
            <w:tcBorders>
              <w:top w:val="single" w:sz="4" w:space="0" w:color="auto"/>
              <w:bottom w:val="single" w:sz="4" w:space="0" w:color="auto"/>
            </w:tcBorders>
            <w:vAlign w:val="center"/>
          </w:tcPr>
          <w:p w14:paraId="700F5DD4" w14:textId="77777777" w:rsidR="00261A27" w:rsidRDefault="00DA158B">
            <w:pPr>
              <w:ind w:firstLineChars="0" w:firstLine="0"/>
              <w:rPr>
                <w:rFonts w:eastAsiaTheme="minorEastAsia"/>
                <w:lang w:bidi="en-US"/>
              </w:rPr>
            </w:pPr>
            <w:r>
              <w:rPr>
                <w:rFonts w:eastAsiaTheme="minorEastAsia" w:hint="eastAsia"/>
                <w:lang w:bidi="en-US"/>
              </w:rPr>
              <w:t>RD (%)</w:t>
            </w:r>
          </w:p>
        </w:tc>
        <w:tc>
          <w:tcPr>
            <w:tcW w:w="1297" w:type="dxa"/>
            <w:tcBorders>
              <w:top w:val="single" w:sz="4" w:space="0" w:color="auto"/>
              <w:bottom w:val="single" w:sz="4" w:space="0" w:color="auto"/>
            </w:tcBorders>
            <w:vAlign w:val="center"/>
          </w:tcPr>
          <w:p w14:paraId="188F8A53" w14:textId="77777777" w:rsidR="00261A27" w:rsidRDefault="00DA158B">
            <w:pPr>
              <w:ind w:firstLineChars="0" w:firstLine="0"/>
              <w:rPr>
                <w:rFonts w:eastAsiaTheme="minorEastAsia"/>
                <w:lang w:bidi="en-US"/>
              </w:rPr>
            </w:pPr>
            <w:r>
              <w:rPr>
                <w:rFonts w:eastAsiaTheme="minorEastAsia" w:hint="eastAsia"/>
                <w:lang w:bidi="en-US"/>
              </w:rPr>
              <w:t>Design</w:t>
            </w:r>
          </w:p>
        </w:tc>
      </w:tr>
      <w:tr w:rsidR="00261A27" w14:paraId="5BEC2C0B" w14:textId="77777777">
        <w:tc>
          <w:tcPr>
            <w:tcW w:w="1296" w:type="dxa"/>
            <w:tcBorders>
              <w:top w:val="single" w:sz="4" w:space="0" w:color="auto"/>
              <w:bottom w:val="single" w:sz="4" w:space="0" w:color="auto"/>
            </w:tcBorders>
          </w:tcPr>
          <w:p w14:paraId="6807EC66"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w:t>
            </w:r>
          </w:p>
        </w:tc>
        <w:tc>
          <w:tcPr>
            <w:tcW w:w="1296" w:type="dxa"/>
            <w:tcBorders>
              <w:top w:val="single" w:sz="4" w:space="0" w:color="auto"/>
              <w:bottom w:val="single" w:sz="4" w:space="0" w:color="auto"/>
            </w:tcBorders>
            <w:vAlign w:val="center"/>
          </w:tcPr>
          <w:p w14:paraId="1304E20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D60836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3A9EFF1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00ACA69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7A7FC02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54.61</w:t>
            </w:r>
          </w:p>
        </w:tc>
        <w:tc>
          <w:tcPr>
            <w:tcW w:w="1140" w:type="dxa"/>
            <w:tcBorders>
              <w:top w:val="single" w:sz="4" w:space="0" w:color="auto"/>
              <w:bottom w:val="single" w:sz="4" w:space="0" w:color="auto"/>
            </w:tcBorders>
            <w:vAlign w:val="center"/>
          </w:tcPr>
          <w:p w14:paraId="11FB751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99.68</w:t>
            </w:r>
          </w:p>
        </w:tc>
        <w:tc>
          <w:tcPr>
            <w:tcW w:w="1297" w:type="dxa"/>
            <w:tcBorders>
              <w:top w:val="single" w:sz="4" w:space="0" w:color="auto"/>
              <w:bottom w:val="single" w:sz="4" w:space="0" w:color="auto"/>
            </w:tcBorders>
          </w:tcPr>
          <w:p w14:paraId="76C76EA2" w14:textId="77777777" w:rsidR="00261A27" w:rsidRDefault="00DA158B">
            <w:pPr>
              <w:ind w:firstLineChars="0" w:firstLine="0"/>
              <w:rPr>
                <w:rFonts w:eastAsiaTheme="minorEastAsia" w:cs="Times New Roman"/>
                <w:szCs w:val="24"/>
                <w:lang w:bidi="en-US"/>
              </w:rPr>
            </w:pPr>
            <w:proofErr w:type="spellStart"/>
            <w:r>
              <w:rPr>
                <w:rFonts w:eastAsia="楷体" w:cs="Times New Roman"/>
                <w:color w:val="000000" w:themeColor="text1"/>
                <w:kern w:val="24"/>
                <w:position w:val="1"/>
                <w:szCs w:val="24"/>
              </w:rPr>
              <w:t>Doehlert</w:t>
            </w:r>
            <w:proofErr w:type="spellEnd"/>
          </w:p>
        </w:tc>
      </w:tr>
      <w:tr w:rsidR="00261A27" w14:paraId="59526780" w14:textId="77777777">
        <w:tc>
          <w:tcPr>
            <w:tcW w:w="1296" w:type="dxa"/>
            <w:tcBorders>
              <w:top w:val="single" w:sz="4" w:space="0" w:color="auto"/>
              <w:bottom w:val="single" w:sz="4" w:space="0" w:color="auto"/>
            </w:tcBorders>
          </w:tcPr>
          <w:p w14:paraId="0E62911E"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2</w:t>
            </w:r>
          </w:p>
        </w:tc>
        <w:tc>
          <w:tcPr>
            <w:tcW w:w="1296" w:type="dxa"/>
            <w:tcBorders>
              <w:top w:val="single" w:sz="4" w:space="0" w:color="auto"/>
              <w:bottom w:val="single" w:sz="4" w:space="0" w:color="auto"/>
            </w:tcBorders>
            <w:vAlign w:val="center"/>
          </w:tcPr>
          <w:p w14:paraId="7665EDA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3F5C3ED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50E3D07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EC04F1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42A6657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57.89</w:t>
            </w:r>
          </w:p>
        </w:tc>
        <w:tc>
          <w:tcPr>
            <w:tcW w:w="1140" w:type="dxa"/>
            <w:tcBorders>
              <w:top w:val="single" w:sz="4" w:space="0" w:color="auto"/>
              <w:bottom w:val="single" w:sz="4" w:space="0" w:color="auto"/>
            </w:tcBorders>
            <w:vAlign w:val="center"/>
          </w:tcPr>
          <w:p w14:paraId="048E7C3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99.76 </w:t>
            </w:r>
          </w:p>
        </w:tc>
        <w:tc>
          <w:tcPr>
            <w:tcW w:w="1297" w:type="dxa"/>
            <w:tcBorders>
              <w:top w:val="single" w:sz="4" w:space="0" w:color="auto"/>
              <w:bottom w:val="single" w:sz="4" w:space="0" w:color="auto"/>
            </w:tcBorders>
          </w:tcPr>
          <w:p w14:paraId="69400D7D" w14:textId="77777777" w:rsidR="00261A27" w:rsidRDefault="00261A27">
            <w:pPr>
              <w:ind w:firstLineChars="0" w:firstLine="0"/>
              <w:rPr>
                <w:rFonts w:eastAsiaTheme="minorEastAsia" w:cs="Times New Roman"/>
                <w:szCs w:val="24"/>
                <w:lang w:bidi="en-US"/>
              </w:rPr>
            </w:pPr>
          </w:p>
        </w:tc>
      </w:tr>
      <w:tr w:rsidR="00261A27" w14:paraId="2ADF9603" w14:textId="77777777">
        <w:tc>
          <w:tcPr>
            <w:tcW w:w="1296" w:type="dxa"/>
            <w:tcBorders>
              <w:top w:val="single" w:sz="4" w:space="0" w:color="auto"/>
              <w:bottom w:val="single" w:sz="4" w:space="0" w:color="auto"/>
            </w:tcBorders>
          </w:tcPr>
          <w:p w14:paraId="49597357"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3</w:t>
            </w:r>
          </w:p>
        </w:tc>
        <w:tc>
          <w:tcPr>
            <w:tcW w:w="1296" w:type="dxa"/>
            <w:tcBorders>
              <w:top w:val="single" w:sz="4" w:space="0" w:color="auto"/>
              <w:bottom w:val="single" w:sz="4" w:space="0" w:color="auto"/>
            </w:tcBorders>
            <w:vAlign w:val="center"/>
          </w:tcPr>
          <w:p w14:paraId="07AAA24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428</w:t>
            </w:r>
          </w:p>
        </w:tc>
        <w:tc>
          <w:tcPr>
            <w:tcW w:w="1296" w:type="dxa"/>
            <w:tcBorders>
              <w:top w:val="single" w:sz="4" w:space="0" w:color="auto"/>
              <w:bottom w:val="single" w:sz="4" w:space="0" w:color="auto"/>
            </w:tcBorders>
            <w:vAlign w:val="center"/>
          </w:tcPr>
          <w:p w14:paraId="3820572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1150</w:t>
            </w:r>
          </w:p>
        </w:tc>
        <w:tc>
          <w:tcPr>
            <w:tcW w:w="1296" w:type="dxa"/>
            <w:tcBorders>
              <w:top w:val="single" w:sz="4" w:space="0" w:color="auto"/>
              <w:bottom w:val="single" w:sz="4" w:space="0" w:color="auto"/>
            </w:tcBorders>
            <w:vAlign w:val="center"/>
          </w:tcPr>
          <w:p w14:paraId="4BBD744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E2379B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7201A08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46.47</w:t>
            </w:r>
          </w:p>
        </w:tc>
        <w:tc>
          <w:tcPr>
            <w:tcW w:w="1140" w:type="dxa"/>
            <w:tcBorders>
              <w:top w:val="single" w:sz="4" w:space="0" w:color="auto"/>
              <w:bottom w:val="single" w:sz="4" w:space="0" w:color="auto"/>
            </w:tcBorders>
            <w:vAlign w:val="center"/>
          </w:tcPr>
          <w:p w14:paraId="4378FBB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99.79 </w:t>
            </w:r>
          </w:p>
        </w:tc>
        <w:tc>
          <w:tcPr>
            <w:tcW w:w="1297" w:type="dxa"/>
            <w:tcBorders>
              <w:top w:val="single" w:sz="4" w:space="0" w:color="auto"/>
              <w:bottom w:val="single" w:sz="4" w:space="0" w:color="auto"/>
            </w:tcBorders>
          </w:tcPr>
          <w:p w14:paraId="135E7C9F" w14:textId="77777777" w:rsidR="00261A27" w:rsidRDefault="00261A27">
            <w:pPr>
              <w:ind w:firstLineChars="0" w:firstLine="0"/>
              <w:rPr>
                <w:rFonts w:eastAsiaTheme="minorEastAsia" w:cs="Times New Roman"/>
                <w:szCs w:val="24"/>
                <w:lang w:bidi="en-US"/>
              </w:rPr>
            </w:pPr>
          </w:p>
        </w:tc>
      </w:tr>
      <w:tr w:rsidR="00261A27" w14:paraId="61D8FF0D" w14:textId="77777777">
        <w:tc>
          <w:tcPr>
            <w:tcW w:w="1296" w:type="dxa"/>
            <w:tcBorders>
              <w:top w:val="single" w:sz="4" w:space="0" w:color="auto"/>
              <w:bottom w:val="single" w:sz="4" w:space="0" w:color="auto"/>
            </w:tcBorders>
          </w:tcPr>
          <w:p w14:paraId="5E8AB80C"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4</w:t>
            </w:r>
          </w:p>
        </w:tc>
        <w:tc>
          <w:tcPr>
            <w:tcW w:w="1296" w:type="dxa"/>
            <w:tcBorders>
              <w:top w:val="single" w:sz="4" w:space="0" w:color="auto"/>
              <w:bottom w:val="single" w:sz="4" w:space="0" w:color="auto"/>
            </w:tcBorders>
            <w:vAlign w:val="center"/>
          </w:tcPr>
          <w:p w14:paraId="0AC37EB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403</w:t>
            </w:r>
          </w:p>
        </w:tc>
        <w:tc>
          <w:tcPr>
            <w:tcW w:w="1296" w:type="dxa"/>
            <w:tcBorders>
              <w:top w:val="single" w:sz="4" w:space="0" w:color="auto"/>
              <w:bottom w:val="single" w:sz="4" w:space="0" w:color="auto"/>
            </w:tcBorders>
            <w:vAlign w:val="center"/>
          </w:tcPr>
          <w:p w14:paraId="08E15B4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1150</w:t>
            </w:r>
          </w:p>
        </w:tc>
        <w:tc>
          <w:tcPr>
            <w:tcW w:w="1296" w:type="dxa"/>
            <w:tcBorders>
              <w:top w:val="single" w:sz="4" w:space="0" w:color="auto"/>
              <w:bottom w:val="single" w:sz="4" w:space="0" w:color="auto"/>
            </w:tcBorders>
            <w:vAlign w:val="center"/>
          </w:tcPr>
          <w:p w14:paraId="48782F2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5B5BC04"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7FABEE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43.75</w:t>
            </w:r>
          </w:p>
        </w:tc>
        <w:tc>
          <w:tcPr>
            <w:tcW w:w="1140" w:type="dxa"/>
            <w:tcBorders>
              <w:top w:val="single" w:sz="4" w:space="0" w:color="auto"/>
              <w:bottom w:val="single" w:sz="4" w:space="0" w:color="auto"/>
            </w:tcBorders>
            <w:vAlign w:val="center"/>
          </w:tcPr>
          <w:p w14:paraId="197B129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99.80 </w:t>
            </w:r>
          </w:p>
        </w:tc>
        <w:tc>
          <w:tcPr>
            <w:tcW w:w="1297" w:type="dxa"/>
            <w:tcBorders>
              <w:top w:val="single" w:sz="4" w:space="0" w:color="auto"/>
              <w:bottom w:val="single" w:sz="4" w:space="0" w:color="auto"/>
            </w:tcBorders>
          </w:tcPr>
          <w:p w14:paraId="21840C4F" w14:textId="77777777" w:rsidR="00261A27" w:rsidRDefault="00261A27">
            <w:pPr>
              <w:ind w:firstLineChars="0" w:firstLine="0"/>
              <w:rPr>
                <w:rFonts w:eastAsiaTheme="minorEastAsia" w:cs="Times New Roman"/>
                <w:szCs w:val="24"/>
                <w:lang w:bidi="en-US"/>
              </w:rPr>
            </w:pPr>
          </w:p>
        </w:tc>
      </w:tr>
      <w:tr w:rsidR="00261A27" w14:paraId="522D9C1E" w14:textId="77777777">
        <w:tc>
          <w:tcPr>
            <w:tcW w:w="1296" w:type="dxa"/>
            <w:tcBorders>
              <w:top w:val="single" w:sz="4" w:space="0" w:color="auto"/>
              <w:bottom w:val="single" w:sz="4" w:space="0" w:color="auto"/>
            </w:tcBorders>
          </w:tcPr>
          <w:p w14:paraId="5CBD7315"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5</w:t>
            </w:r>
          </w:p>
        </w:tc>
        <w:tc>
          <w:tcPr>
            <w:tcW w:w="1296" w:type="dxa"/>
            <w:tcBorders>
              <w:top w:val="single" w:sz="4" w:space="0" w:color="auto"/>
              <w:bottom w:val="single" w:sz="4" w:space="0" w:color="auto"/>
            </w:tcBorders>
            <w:vAlign w:val="center"/>
          </w:tcPr>
          <w:p w14:paraId="6AF4D2E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390</w:t>
            </w:r>
          </w:p>
        </w:tc>
        <w:tc>
          <w:tcPr>
            <w:tcW w:w="1296" w:type="dxa"/>
            <w:tcBorders>
              <w:top w:val="single" w:sz="4" w:space="0" w:color="auto"/>
              <w:bottom w:val="single" w:sz="4" w:space="0" w:color="auto"/>
            </w:tcBorders>
            <w:vAlign w:val="center"/>
          </w:tcPr>
          <w:p w14:paraId="4D4BE5C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73BBA2F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0066DD9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0550461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51.32</w:t>
            </w:r>
          </w:p>
        </w:tc>
        <w:tc>
          <w:tcPr>
            <w:tcW w:w="1140" w:type="dxa"/>
            <w:tcBorders>
              <w:top w:val="single" w:sz="4" w:space="0" w:color="auto"/>
              <w:bottom w:val="single" w:sz="4" w:space="0" w:color="auto"/>
            </w:tcBorders>
            <w:vAlign w:val="center"/>
          </w:tcPr>
          <w:p w14:paraId="739CF44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99.89 </w:t>
            </w:r>
          </w:p>
        </w:tc>
        <w:tc>
          <w:tcPr>
            <w:tcW w:w="1297" w:type="dxa"/>
            <w:tcBorders>
              <w:top w:val="single" w:sz="4" w:space="0" w:color="auto"/>
              <w:bottom w:val="single" w:sz="4" w:space="0" w:color="auto"/>
            </w:tcBorders>
          </w:tcPr>
          <w:p w14:paraId="675565C1" w14:textId="77777777" w:rsidR="00261A27" w:rsidRDefault="00261A27">
            <w:pPr>
              <w:ind w:firstLineChars="0" w:firstLine="0"/>
              <w:rPr>
                <w:rFonts w:eastAsiaTheme="minorEastAsia" w:cs="Times New Roman"/>
                <w:szCs w:val="24"/>
                <w:lang w:bidi="en-US"/>
              </w:rPr>
            </w:pPr>
          </w:p>
        </w:tc>
      </w:tr>
      <w:tr w:rsidR="00261A27" w14:paraId="6E4A759E" w14:textId="77777777">
        <w:tc>
          <w:tcPr>
            <w:tcW w:w="1296" w:type="dxa"/>
            <w:tcBorders>
              <w:top w:val="single" w:sz="4" w:space="0" w:color="auto"/>
              <w:bottom w:val="single" w:sz="4" w:space="0" w:color="auto"/>
            </w:tcBorders>
          </w:tcPr>
          <w:p w14:paraId="3ACB002B"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6</w:t>
            </w:r>
          </w:p>
        </w:tc>
        <w:tc>
          <w:tcPr>
            <w:tcW w:w="1296" w:type="dxa"/>
            <w:tcBorders>
              <w:top w:val="single" w:sz="4" w:space="0" w:color="auto"/>
              <w:bottom w:val="single" w:sz="4" w:space="0" w:color="auto"/>
            </w:tcBorders>
            <w:vAlign w:val="center"/>
          </w:tcPr>
          <w:p w14:paraId="18D24039"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403</w:t>
            </w:r>
          </w:p>
        </w:tc>
        <w:tc>
          <w:tcPr>
            <w:tcW w:w="1296" w:type="dxa"/>
            <w:tcBorders>
              <w:top w:val="single" w:sz="4" w:space="0" w:color="auto"/>
              <w:bottom w:val="single" w:sz="4" w:space="0" w:color="auto"/>
            </w:tcBorders>
            <w:vAlign w:val="center"/>
          </w:tcPr>
          <w:p w14:paraId="54F692F0"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750</w:t>
            </w:r>
          </w:p>
        </w:tc>
        <w:tc>
          <w:tcPr>
            <w:tcW w:w="1296" w:type="dxa"/>
            <w:tcBorders>
              <w:top w:val="single" w:sz="4" w:space="0" w:color="auto"/>
              <w:bottom w:val="single" w:sz="4" w:space="0" w:color="auto"/>
            </w:tcBorders>
            <w:vAlign w:val="center"/>
          </w:tcPr>
          <w:p w14:paraId="126FDEED"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100</w:t>
            </w:r>
          </w:p>
        </w:tc>
        <w:tc>
          <w:tcPr>
            <w:tcW w:w="1296" w:type="dxa"/>
            <w:tcBorders>
              <w:top w:val="single" w:sz="4" w:space="0" w:color="auto"/>
              <w:bottom w:val="single" w:sz="4" w:space="0" w:color="auto"/>
            </w:tcBorders>
            <w:vAlign w:val="center"/>
          </w:tcPr>
          <w:p w14:paraId="68C7E67D"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80</w:t>
            </w:r>
          </w:p>
        </w:tc>
        <w:tc>
          <w:tcPr>
            <w:tcW w:w="1453" w:type="dxa"/>
            <w:tcBorders>
              <w:top w:val="single" w:sz="4" w:space="0" w:color="auto"/>
              <w:bottom w:val="single" w:sz="4" w:space="0" w:color="auto"/>
            </w:tcBorders>
            <w:vAlign w:val="center"/>
          </w:tcPr>
          <w:p w14:paraId="57E232AF"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67.08</w:t>
            </w:r>
          </w:p>
        </w:tc>
        <w:tc>
          <w:tcPr>
            <w:tcW w:w="1140" w:type="dxa"/>
            <w:tcBorders>
              <w:top w:val="single" w:sz="4" w:space="0" w:color="auto"/>
              <w:bottom w:val="single" w:sz="4" w:space="0" w:color="auto"/>
            </w:tcBorders>
            <w:vAlign w:val="center"/>
          </w:tcPr>
          <w:p w14:paraId="1BBF4549" w14:textId="77777777" w:rsidR="00261A27" w:rsidRDefault="00DA158B">
            <w:pPr>
              <w:ind w:firstLineChars="0" w:firstLine="0"/>
              <w:rPr>
                <w:rFonts w:eastAsiaTheme="minorEastAsia" w:cs="Times New Roman"/>
                <w:b/>
                <w:bCs/>
                <w:szCs w:val="24"/>
                <w:lang w:bidi="en-US"/>
              </w:rPr>
            </w:pPr>
            <w:r>
              <w:rPr>
                <w:rFonts w:cs="Times New Roman"/>
                <w:b/>
                <w:bCs/>
                <w:color w:val="000000"/>
                <w:kern w:val="24"/>
                <w:szCs w:val="24"/>
              </w:rPr>
              <w:t xml:space="preserve">99.94 </w:t>
            </w:r>
          </w:p>
        </w:tc>
        <w:tc>
          <w:tcPr>
            <w:tcW w:w="1297" w:type="dxa"/>
            <w:tcBorders>
              <w:top w:val="single" w:sz="4" w:space="0" w:color="auto"/>
              <w:bottom w:val="single" w:sz="4" w:space="0" w:color="auto"/>
            </w:tcBorders>
          </w:tcPr>
          <w:p w14:paraId="13D1AF9A" w14:textId="77777777" w:rsidR="00261A27" w:rsidRDefault="00261A27">
            <w:pPr>
              <w:ind w:firstLineChars="0" w:firstLine="0"/>
              <w:rPr>
                <w:rFonts w:eastAsiaTheme="minorEastAsia" w:cs="Times New Roman"/>
                <w:szCs w:val="24"/>
                <w:lang w:bidi="en-US"/>
              </w:rPr>
            </w:pPr>
          </w:p>
        </w:tc>
      </w:tr>
      <w:tr w:rsidR="00261A27" w14:paraId="117B38E9" w14:textId="77777777">
        <w:tc>
          <w:tcPr>
            <w:tcW w:w="1296" w:type="dxa"/>
            <w:tcBorders>
              <w:top w:val="single" w:sz="4" w:space="0" w:color="auto"/>
              <w:bottom w:val="single" w:sz="4" w:space="0" w:color="auto"/>
            </w:tcBorders>
          </w:tcPr>
          <w:p w14:paraId="398F23F6"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7</w:t>
            </w:r>
          </w:p>
        </w:tc>
        <w:tc>
          <w:tcPr>
            <w:tcW w:w="1296" w:type="dxa"/>
            <w:tcBorders>
              <w:top w:val="single" w:sz="4" w:space="0" w:color="auto"/>
              <w:bottom w:val="single" w:sz="4" w:space="0" w:color="auto"/>
            </w:tcBorders>
            <w:vAlign w:val="center"/>
          </w:tcPr>
          <w:p w14:paraId="43636E0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428</w:t>
            </w:r>
          </w:p>
        </w:tc>
        <w:tc>
          <w:tcPr>
            <w:tcW w:w="1296" w:type="dxa"/>
            <w:tcBorders>
              <w:top w:val="single" w:sz="4" w:space="0" w:color="auto"/>
              <w:bottom w:val="single" w:sz="4" w:space="0" w:color="auto"/>
            </w:tcBorders>
            <w:vAlign w:val="center"/>
          </w:tcPr>
          <w:p w14:paraId="5881F92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0D4161B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204E2A3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71B6EC3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71.25</w:t>
            </w:r>
          </w:p>
        </w:tc>
        <w:tc>
          <w:tcPr>
            <w:tcW w:w="1140" w:type="dxa"/>
            <w:tcBorders>
              <w:top w:val="single" w:sz="4" w:space="0" w:color="auto"/>
              <w:bottom w:val="single" w:sz="4" w:space="0" w:color="auto"/>
            </w:tcBorders>
            <w:vAlign w:val="center"/>
          </w:tcPr>
          <w:p w14:paraId="1191624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99.91 </w:t>
            </w:r>
          </w:p>
        </w:tc>
        <w:tc>
          <w:tcPr>
            <w:tcW w:w="1297" w:type="dxa"/>
            <w:tcBorders>
              <w:top w:val="single" w:sz="4" w:space="0" w:color="auto"/>
              <w:bottom w:val="single" w:sz="4" w:space="0" w:color="auto"/>
            </w:tcBorders>
          </w:tcPr>
          <w:p w14:paraId="11735B1E"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High ED</w:t>
            </w:r>
          </w:p>
        </w:tc>
      </w:tr>
      <w:tr w:rsidR="00261A27" w14:paraId="4C854F08" w14:textId="77777777">
        <w:tc>
          <w:tcPr>
            <w:tcW w:w="1296" w:type="dxa"/>
            <w:tcBorders>
              <w:top w:val="single" w:sz="4" w:space="0" w:color="auto"/>
              <w:bottom w:val="single" w:sz="4" w:space="0" w:color="auto"/>
            </w:tcBorders>
          </w:tcPr>
          <w:p w14:paraId="3F430029"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8</w:t>
            </w:r>
          </w:p>
        </w:tc>
        <w:tc>
          <w:tcPr>
            <w:tcW w:w="1296" w:type="dxa"/>
            <w:tcBorders>
              <w:top w:val="single" w:sz="4" w:space="0" w:color="auto"/>
              <w:bottom w:val="single" w:sz="4" w:space="0" w:color="auto"/>
            </w:tcBorders>
            <w:vAlign w:val="center"/>
          </w:tcPr>
          <w:p w14:paraId="086A039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428</w:t>
            </w:r>
          </w:p>
        </w:tc>
        <w:tc>
          <w:tcPr>
            <w:tcW w:w="1296" w:type="dxa"/>
            <w:tcBorders>
              <w:top w:val="single" w:sz="4" w:space="0" w:color="auto"/>
              <w:bottom w:val="single" w:sz="4" w:space="0" w:color="auto"/>
            </w:tcBorders>
            <w:vAlign w:val="center"/>
          </w:tcPr>
          <w:p w14:paraId="66191B8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1017</w:t>
            </w:r>
          </w:p>
        </w:tc>
        <w:tc>
          <w:tcPr>
            <w:tcW w:w="1296" w:type="dxa"/>
            <w:tcBorders>
              <w:top w:val="single" w:sz="4" w:space="0" w:color="auto"/>
              <w:bottom w:val="single" w:sz="4" w:space="0" w:color="auto"/>
            </w:tcBorders>
            <w:vAlign w:val="center"/>
          </w:tcPr>
          <w:p w14:paraId="6C433D60"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6A96727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28B1993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47.78</w:t>
            </w:r>
          </w:p>
        </w:tc>
        <w:tc>
          <w:tcPr>
            <w:tcW w:w="1140" w:type="dxa"/>
            <w:tcBorders>
              <w:top w:val="single" w:sz="4" w:space="0" w:color="auto"/>
              <w:bottom w:val="single" w:sz="4" w:space="0" w:color="auto"/>
            </w:tcBorders>
            <w:vAlign w:val="center"/>
          </w:tcPr>
          <w:p w14:paraId="4050B5D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99.81 </w:t>
            </w:r>
          </w:p>
        </w:tc>
        <w:tc>
          <w:tcPr>
            <w:tcW w:w="1297" w:type="dxa"/>
            <w:tcBorders>
              <w:top w:val="single" w:sz="4" w:space="0" w:color="auto"/>
              <w:bottom w:val="single" w:sz="4" w:space="0" w:color="auto"/>
            </w:tcBorders>
          </w:tcPr>
          <w:p w14:paraId="735CDC88" w14:textId="77777777" w:rsidR="00261A27" w:rsidRDefault="00261A27">
            <w:pPr>
              <w:ind w:firstLineChars="0" w:firstLine="0"/>
              <w:rPr>
                <w:rFonts w:eastAsiaTheme="minorEastAsia" w:cs="Times New Roman"/>
                <w:szCs w:val="24"/>
                <w:lang w:bidi="en-US"/>
              </w:rPr>
            </w:pPr>
          </w:p>
        </w:tc>
      </w:tr>
      <w:tr w:rsidR="00261A27" w14:paraId="1A6E1563" w14:textId="77777777">
        <w:tc>
          <w:tcPr>
            <w:tcW w:w="1296" w:type="dxa"/>
            <w:tcBorders>
              <w:top w:val="single" w:sz="4" w:space="0" w:color="auto"/>
              <w:bottom w:val="single" w:sz="4" w:space="0" w:color="auto"/>
            </w:tcBorders>
          </w:tcPr>
          <w:p w14:paraId="3135C90A"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9</w:t>
            </w:r>
          </w:p>
        </w:tc>
        <w:tc>
          <w:tcPr>
            <w:tcW w:w="1296" w:type="dxa"/>
            <w:tcBorders>
              <w:top w:val="single" w:sz="4" w:space="0" w:color="auto"/>
              <w:bottom w:val="single" w:sz="4" w:space="0" w:color="auto"/>
            </w:tcBorders>
            <w:vAlign w:val="center"/>
          </w:tcPr>
          <w:p w14:paraId="776E440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403</w:t>
            </w:r>
          </w:p>
        </w:tc>
        <w:tc>
          <w:tcPr>
            <w:tcW w:w="1296" w:type="dxa"/>
            <w:tcBorders>
              <w:top w:val="single" w:sz="4" w:space="0" w:color="auto"/>
              <w:bottom w:val="single" w:sz="4" w:space="0" w:color="auto"/>
            </w:tcBorders>
            <w:vAlign w:val="center"/>
          </w:tcPr>
          <w:p w14:paraId="5C34674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1017</w:t>
            </w:r>
          </w:p>
        </w:tc>
        <w:tc>
          <w:tcPr>
            <w:tcW w:w="1296" w:type="dxa"/>
            <w:tcBorders>
              <w:top w:val="single" w:sz="4" w:space="0" w:color="auto"/>
              <w:bottom w:val="single" w:sz="4" w:space="0" w:color="auto"/>
            </w:tcBorders>
            <w:vAlign w:val="center"/>
          </w:tcPr>
          <w:p w14:paraId="616B0B8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62A6E44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378F8F1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44.99</w:t>
            </w:r>
          </w:p>
        </w:tc>
        <w:tc>
          <w:tcPr>
            <w:tcW w:w="1140" w:type="dxa"/>
            <w:tcBorders>
              <w:top w:val="single" w:sz="4" w:space="0" w:color="auto"/>
              <w:bottom w:val="single" w:sz="4" w:space="0" w:color="auto"/>
            </w:tcBorders>
            <w:vAlign w:val="center"/>
          </w:tcPr>
          <w:p w14:paraId="1972554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99.67 </w:t>
            </w:r>
          </w:p>
        </w:tc>
        <w:tc>
          <w:tcPr>
            <w:tcW w:w="1297" w:type="dxa"/>
            <w:tcBorders>
              <w:top w:val="single" w:sz="4" w:space="0" w:color="auto"/>
              <w:bottom w:val="single" w:sz="4" w:space="0" w:color="auto"/>
            </w:tcBorders>
          </w:tcPr>
          <w:p w14:paraId="523D72E8" w14:textId="77777777" w:rsidR="00261A27" w:rsidRDefault="00261A27">
            <w:pPr>
              <w:ind w:firstLineChars="0" w:firstLine="0"/>
              <w:rPr>
                <w:rFonts w:eastAsiaTheme="minorEastAsia" w:cs="Times New Roman"/>
                <w:szCs w:val="24"/>
                <w:lang w:bidi="en-US"/>
              </w:rPr>
            </w:pPr>
          </w:p>
        </w:tc>
      </w:tr>
      <w:tr w:rsidR="00261A27" w14:paraId="0D3813F7" w14:textId="77777777">
        <w:tc>
          <w:tcPr>
            <w:tcW w:w="1296" w:type="dxa"/>
            <w:tcBorders>
              <w:top w:val="single" w:sz="4" w:space="0" w:color="auto"/>
              <w:bottom w:val="single" w:sz="4" w:space="0" w:color="auto"/>
            </w:tcBorders>
          </w:tcPr>
          <w:p w14:paraId="0C37280C"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10</w:t>
            </w:r>
          </w:p>
        </w:tc>
        <w:tc>
          <w:tcPr>
            <w:tcW w:w="1296" w:type="dxa"/>
            <w:tcBorders>
              <w:top w:val="single" w:sz="4" w:space="0" w:color="auto"/>
              <w:bottom w:val="single" w:sz="4" w:space="0" w:color="auto"/>
            </w:tcBorders>
            <w:vAlign w:val="center"/>
          </w:tcPr>
          <w:p w14:paraId="3B0806D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DFC101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0A02515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15F6802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2C9EDE9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57.74</w:t>
            </w:r>
          </w:p>
        </w:tc>
        <w:tc>
          <w:tcPr>
            <w:tcW w:w="1140" w:type="dxa"/>
            <w:tcBorders>
              <w:top w:val="single" w:sz="4" w:space="0" w:color="auto"/>
              <w:bottom w:val="single" w:sz="4" w:space="0" w:color="auto"/>
            </w:tcBorders>
            <w:vAlign w:val="center"/>
          </w:tcPr>
          <w:p w14:paraId="65CEF85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99.94 </w:t>
            </w:r>
          </w:p>
        </w:tc>
        <w:tc>
          <w:tcPr>
            <w:tcW w:w="1297" w:type="dxa"/>
            <w:tcBorders>
              <w:top w:val="single" w:sz="4" w:space="0" w:color="auto"/>
              <w:bottom w:val="single" w:sz="4" w:space="0" w:color="auto"/>
            </w:tcBorders>
          </w:tcPr>
          <w:p w14:paraId="5019EA23" w14:textId="77777777" w:rsidR="00261A27" w:rsidRDefault="00261A27">
            <w:pPr>
              <w:ind w:firstLineChars="0" w:firstLine="0"/>
              <w:rPr>
                <w:rFonts w:eastAsiaTheme="minorEastAsia" w:cs="Times New Roman"/>
                <w:szCs w:val="24"/>
                <w:lang w:bidi="en-US"/>
              </w:rPr>
            </w:pPr>
          </w:p>
        </w:tc>
      </w:tr>
      <w:tr w:rsidR="00261A27" w14:paraId="4B535240" w14:textId="77777777">
        <w:tc>
          <w:tcPr>
            <w:tcW w:w="1296" w:type="dxa"/>
            <w:tcBorders>
              <w:top w:val="single" w:sz="4" w:space="0" w:color="auto"/>
              <w:bottom w:val="single" w:sz="4" w:space="0" w:color="auto"/>
            </w:tcBorders>
          </w:tcPr>
          <w:p w14:paraId="3B6296A4"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11</w:t>
            </w:r>
          </w:p>
        </w:tc>
        <w:tc>
          <w:tcPr>
            <w:tcW w:w="1296" w:type="dxa"/>
            <w:tcBorders>
              <w:top w:val="single" w:sz="4" w:space="0" w:color="auto"/>
              <w:bottom w:val="single" w:sz="4" w:space="0" w:color="auto"/>
            </w:tcBorders>
            <w:vAlign w:val="center"/>
          </w:tcPr>
          <w:p w14:paraId="5039D5F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428</w:t>
            </w:r>
          </w:p>
        </w:tc>
        <w:tc>
          <w:tcPr>
            <w:tcW w:w="1296" w:type="dxa"/>
            <w:tcBorders>
              <w:top w:val="single" w:sz="4" w:space="0" w:color="auto"/>
              <w:bottom w:val="single" w:sz="4" w:space="0" w:color="auto"/>
            </w:tcBorders>
            <w:vAlign w:val="center"/>
          </w:tcPr>
          <w:p w14:paraId="55D31E8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1F47162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0529D2B4"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3084F28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67.22</w:t>
            </w:r>
          </w:p>
        </w:tc>
        <w:tc>
          <w:tcPr>
            <w:tcW w:w="1140" w:type="dxa"/>
            <w:tcBorders>
              <w:top w:val="single" w:sz="4" w:space="0" w:color="auto"/>
              <w:bottom w:val="single" w:sz="4" w:space="0" w:color="auto"/>
            </w:tcBorders>
            <w:vAlign w:val="center"/>
          </w:tcPr>
          <w:p w14:paraId="7758BBD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99.98 </w:t>
            </w:r>
          </w:p>
        </w:tc>
        <w:tc>
          <w:tcPr>
            <w:tcW w:w="1297" w:type="dxa"/>
            <w:tcBorders>
              <w:top w:val="single" w:sz="4" w:space="0" w:color="auto"/>
              <w:bottom w:val="single" w:sz="4" w:space="0" w:color="auto"/>
            </w:tcBorders>
          </w:tcPr>
          <w:p w14:paraId="222A4986"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High ED</w:t>
            </w:r>
          </w:p>
        </w:tc>
      </w:tr>
      <w:tr w:rsidR="00261A27" w14:paraId="08B5118A" w14:textId="77777777">
        <w:tc>
          <w:tcPr>
            <w:tcW w:w="1296" w:type="dxa"/>
            <w:tcBorders>
              <w:top w:val="single" w:sz="4" w:space="0" w:color="auto"/>
              <w:bottom w:val="single" w:sz="4" w:space="0" w:color="auto"/>
            </w:tcBorders>
          </w:tcPr>
          <w:p w14:paraId="56874068"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12</w:t>
            </w:r>
          </w:p>
        </w:tc>
        <w:tc>
          <w:tcPr>
            <w:tcW w:w="1296" w:type="dxa"/>
            <w:tcBorders>
              <w:top w:val="single" w:sz="4" w:space="0" w:color="auto"/>
              <w:bottom w:val="single" w:sz="4" w:space="0" w:color="auto"/>
            </w:tcBorders>
            <w:vAlign w:val="center"/>
          </w:tcPr>
          <w:p w14:paraId="1DBEC9D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B524B2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1083</w:t>
            </w:r>
          </w:p>
        </w:tc>
        <w:tc>
          <w:tcPr>
            <w:tcW w:w="1296" w:type="dxa"/>
            <w:tcBorders>
              <w:top w:val="single" w:sz="4" w:space="0" w:color="auto"/>
              <w:bottom w:val="single" w:sz="4" w:space="0" w:color="auto"/>
            </w:tcBorders>
            <w:vAlign w:val="center"/>
          </w:tcPr>
          <w:p w14:paraId="5F1A997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1A7D88A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5CF11BA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53.21</w:t>
            </w:r>
          </w:p>
        </w:tc>
        <w:tc>
          <w:tcPr>
            <w:tcW w:w="1140" w:type="dxa"/>
            <w:tcBorders>
              <w:top w:val="single" w:sz="4" w:space="0" w:color="auto"/>
              <w:bottom w:val="single" w:sz="4" w:space="0" w:color="auto"/>
            </w:tcBorders>
            <w:vAlign w:val="center"/>
          </w:tcPr>
          <w:p w14:paraId="28BEC87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99.84 </w:t>
            </w:r>
          </w:p>
        </w:tc>
        <w:tc>
          <w:tcPr>
            <w:tcW w:w="1297" w:type="dxa"/>
            <w:tcBorders>
              <w:top w:val="single" w:sz="4" w:space="0" w:color="auto"/>
              <w:bottom w:val="single" w:sz="4" w:space="0" w:color="auto"/>
            </w:tcBorders>
          </w:tcPr>
          <w:p w14:paraId="3A1D14D5" w14:textId="77777777" w:rsidR="00261A27" w:rsidRDefault="00261A27">
            <w:pPr>
              <w:ind w:firstLineChars="0" w:firstLine="0"/>
              <w:rPr>
                <w:rFonts w:eastAsiaTheme="minorEastAsia" w:cs="Times New Roman"/>
                <w:szCs w:val="24"/>
                <w:lang w:bidi="en-US"/>
              </w:rPr>
            </w:pPr>
          </w:p>
        </w:tc>
      </w:tr>
      <w:tr w:rsidR="00261A27" w14:paraId="42FF0DFE" w14:textId="77777777">
        <w:tc>
          <w:tcPr>
            <w:tcW w:w="1296" w:type="dxa"/>
            <w:tcBorders>
              <w:top w:val="single" w:sz="4" w:space="0" w:color="auto"/>
              <w:bottom w:val="single" w:sz="4" w:space="0" w:color="auto"/>
            </w:tcBorders>
          </w:tcPr>
          <w:p w14:paraId="256E8CAA"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13</w:t>
            </w:r>
          </w:p>
        </w:tc>
        <w:tc>
          <w:tcPr>
            <w:tcW w:w="1296" w:type="dxa"/>
            <w:tcBorders>
              <w:top w:val="single" w:sz="4" w:space="0" w:color="auto"/>
              <w:bottom w:val="single" w:sz="4" w:space="0" w:color="auto"/>
            </w:tcBorders>
            <w:vAlign w:val="center"/>
          </w:tcPr>
          <w:p w14:paraId="1D170BB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403</w:t>
            </w:r>
          </w:p>
        </w:tc>
        <w:tc>
          <w:tcPr>
            <w:tcW w:w="1296" w:type="dxa"/>
            <w:tcBorders>
              <w:top w:val="single" w:sz="4" w:space="0" w:color="auto"/>
              <w:bottom w:val="single" w:sz="4" w:space="0" w:color="auto"/>
            </w:tcBorders>
            <w:vAlign w:val="center"/>
          </w:tcPr>
          <w:p w14:paraId="1828F034"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7593BF5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4021A07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515BFE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63.29</w:t>
            </w:r>
          </w:p>
        </w:tc>
        <w:tc>
          <w:tcPr>
            <w:tcW w:w="1140" w:type="dxa"/>
            <w:tcBorders>
              <w:top w:val="single" w:sz="4" w:space="0" w:color="auto"/>
              <w:bottom w:val="single" w:sz="4" w:space="0" w:color="auto"/>
            </w:tcBorders>
            <w:vAlign w:val="center"/>
          </w:tcPr>
          <w:p w14:paraId="0E71115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99.80 </w:t>
            </w:r>
          </w:p>
        </w:tc>
        <w:tc>
          <w:tcPr>
            <w:tcW w:w="1297" w:type="dxa"/>
            <w:tcBorders>
              <w:top w:val="single" w:sz="4" w:space="0" w:color="auto"/>
              <w:bottom w:val="single" w:sz="4" w:space="0" w:color="auto"/>
            </w:tcBorders>
          </w:tcPr>
          <w:p w14:paraId="22B2DE18" w14:textId="77777777" w:rsidR="00261A27" w:rsidRDefault="00261A27">
            <w:pPr>
              <w:ind w:firstLineChars="0" w:firstLine="0"/>
              <w:rPr>
                <w:rFonts w:eastAsiaTheme="minorEastAsia" w:cs="Times New Roman"/>
                <w:szCs w:val="24"/>
                <w:lang w:bidi="en-US"/>
              </w:rPr>
            </w:pPr>
          </w:p>
        </w:tc>
      </w:tr>
      <w:tr w:rsidR="00261A27" w14:paraId="6B979B77" w14:textId="77777777">
        <w:tc>
          <w:tcPr>
            <w:tcW w:w="1296" w:type="dxa"/>
            <w:tcBorders>
              <w:top w:val="single" w:sz="4" w:space="0" w:color="auto"/>
              <w:bottom w:val="single" w:sz="4" w:space="0" w:color="auto"/>
            </w:tcBorders>
          </w:tcPr>
          <w:p w14:paraId="4DC8A9DB" w14:textId="77777777" w:rsidR="00261A27" w:rsidRDefault="00DA158B">
            <w:pPr>
              <w:ind w:firstLineChars="0" w:firstLine="0"/>
              <w:rPr>
                <w:rFonts w:eastAsiaTheme="minorEastAsia" w:cs="Times New Roman"/>
                <w:szCs w:val="24"/>
                <w:lang w:bidi="en-US"/>
              </w:rPr>
            </w:pPr>
            <w:r>
              <w:rPr>
                <w:rFonts w:eastAsia="楷体" w:cs="Times New Roman"/>
                <w:color w:val="000000" w:themeColor="text1"/>
                <w:kern w:val="24"/>
                <w:position w:val="1"/>
                <w:szCs w:val="24"/>
              </w:rPr>
              <w:t>14</w:t>
            </w:r>
          </w:p>
        </w:tc>
        <w:tc>
          <w:tcPr>
            <w:tcW w:w="1296" w:type="dxa"/>
            <w:tcBorders>
              <w:top w:val="single" w:sz="4" w:space="0" w:color="auto"/>
              <w:bottom w:val="single" w:sz="4" w:space="0" w:color="auto"/>
            </w:tcBorders>
            <w:vAlign w:val="center"/>
          </w:tcPr>
          <w:p w14:paraId="2629159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390</w:t>
            </w:r>
          </w:p>
        </w:tc>
        <w:tc>
          <w:tcPr>
            <w:tcW w:w="1296" w:type="dxa"/>
            <w:tcBorders>
              <w:top w:val="single" w:sz="4" w:space="0" w:color="auto"/>
              <w:bottom w:val="single" w:sz="4" w:space="0" w:color="auto"/>
            </w:tcBorders>
            <w:vAlign w:val="center"/>
          </w:tcPr>
          <w:p w14:paraId="112D41C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1042456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596DDB9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68DC86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66.32</w:t>
            </w:r>
          </w:p>
        </w:tc>
        <w:tc>
          <w:tcPr>
            <w:tcW w:w="1140" w:type="dxa"/>
            <w:tcBorders>
              <w:top w:val="single" w:sz="4" w:space="0" w:color="auto"/>
              <w:bottom w:val="single" w:sz="4" w:space="0" w:color="auto"/>
            </w:tcBorders>
            <w:vAlign w:val="center"/>
          </w:tcPr>
          <w:p w14:paraId="684F13F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99.87 </w:t>
            </w:r>
          </w:p>
        </w:tc>
        <w:tc>
          <w:tcPr>
            <w:tcW w:w="1297" w:type="dxa"/>
            <w:tcBorders>
              <w:top w:val="single" w:sz="4" w:space="0" w:color="auto"/>
              <w:bottom w:val="single" w:sz="4" w:space="0" w:color="auto"/>
            </w:tcBorders>
          </w:tcPr>
          <w:p w14:paraId="3CBE4CDD" w14:textId="77777777" w:rsidR="00261A27" w:rsidRDefault="00261A27">
            <w:pPr>
              <w:ind w:firstLineChars="0" w:firstLine="0"/>
              <w:rPr>
                <w:rFonts w:eastAsiaTheme="minorEastAsia" w:cs="Times New Roman"/>
                <w:szCs w:val="24"/>
                <w:lang w:bidi="en-US"/>
              </w:rPr>
            </w:pPr>
          </w:p>
        </w:tc>
      </w:tr>
      <w:tr w:rsidR="00261A27" w14:paraId="0698EEE5" w14:textId="77777777">
        <w:tc>
          <w:tcPr>
            <w:tcW w:w="1296" w:type="dxa"/>
            <w:tcBorders>
              <w:top w:val="single" w:sz="4" w:space="0" w:color="auto"/>
              <w:bottom w:val="single" w:sz="4" w:space="0" w:color="auto"/>
            </w:tcBorders>
          </w:tcPr>
          <w:p w14:paraId="323414A0"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15</w:t>
            </w:r>
          </w:p>
        </w:tc>
        <w:tc>
          <w:tcPr>
            <w:tcW w:w="1296" w:type="dxa"/>
            <w:tcBorders>
              <w:top w:val="single" w:sz="4" w:space="0" w:color="auto"/>
              <w:bottom w:val="single" w:sz="4" w:space="0" w:color="auto"/>
            </w:tcBorders>
            <w:vAlign w:val="center"/>
          </w:tcPr>
          <w:p w14:paraId="1308034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572D41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875</w:t>
            </w:r>
          </w:p>
        </w:tc>
        <w:tc>
          <w:tcPr>
            <w:tcW w:w="1296" w:type="dxa"/>
            <w:tcBorders>
              <w:top w:val="single" w:sz="4" w:space="0" w:color="auto"/>
              <w:bottom w:val="single" w:sz="4" w:space="0" w:color="auto"/>
            </w:tcBorders>
            <w:vAlign w:val="center"/>
          </w:tcPr>
          <w:p w14:paraId="113F8EF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4E5D337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88C0E8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53.9</w:t>
            </w:r>
          </w:p>
        </w:tc>
        <w:tc>
          <w:tcPr>
            <w:tcW w:w="1140" w:type="dxa"/>
            <w:tcBorders>
              <w:top w:val="single" w:sz="4" w:space="0" w:color="auto"/>
              <w:bottom w:val="single" w:sz="4" w:space="0" w:color="auto"/>
            </w:tcBorders>
            <w:vAlign w:val="center"/>
          </w:tcPr>
          <w:p w14:paraId="6015667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99.75 </w:t>
            </w:r>
          </w:p>
        </w:tc>
        <w:tc>
          <w:tcPr>
            <w:tcW w:w="1297" w:type="dxa"/>
            <w:tcBorders>
              <w:top w:val="single" w:sz="4" w:space="0" w:color="auto"/>
              <w:bottom w:val="single" w:sz="4" w:space="0" w:color="auto"/>
            </w:tcBorders>
          </w:tcPr>
          <w:p w14:paraId="3009E4BD" w14:textId="77777777" w:rsidR="00261A27" w:rsidRDefault="00DA158B">
            <w:pPr>
              <w:ind w:firstLineChars="0" w:firstLine="0"/>
              <w:rPr>
                <w:rFonts w:eastAsiaTheme="minorEastAsia" w:cs="Times New Roman"/>
                <w:szCs w:val="24"/>
                <w:lang w:bidi="en-US"/>
              </w:rPr>
            </w:pPr>
            <w:proofErr w:type="spellStart"/>
            <w:r>
              <w:rPr>
                <w:rFonts w:eastAsia="楷体" w:cs="Times New Roman"/>
                <w:color w:val="000000" w:themeColor="text1"/>
                <w:kern w:val="24"/>
                <w:position w:val="1"/>
                <w:szCs w:val="24"/>
              </w:rPr>
              <w:t>Doehlert</w:t>
            </w:r>
            <w:proofErr w:type="spellEnd"/>
          </w:p>
        </w:tc>
      </w:tr>
      <w:tr w:rsidR="00261A27" w14:paraId="39DADF74" w14:textId="77777777">
        <w:tc>
          <w:tcPr>
            <w:tcW w:w="1296" w:type="dxa"/>
            <w:tcBorders>
              <w:top w:val="single" w:sz="4" w:space="0" w:color="auto"/>
              <w:bottom w:val="single" w:sz="4" w:space="0" w:color="auto"/>
            </w:tcBorders>
          </w:tcPr>
          <w:p w14:paraId="34117E91"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16</w:t>
            </w:r>
          </w:p>
        </w:tc>
        <w:tc>
          <w:tcPr>
            <w:tcW w:w="1296" w:type="dxa"/>
            <w:tcBorders>
              <w:top w:val="single" w:sz="4" w:space="0" w:color="auto"/>
              <w:bottom w:val="single" w:sz="4" w:space="0" w:color="auto"/>
            </w:tcBorders>
            <w:vAlign w:val="center"/>
          </w:tcPr>
          <w:p w14:paraId="1E313D1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430</w:t>
            </w:r>
          </w:p>
        </w:tc>
        <w:tc>
          <w:tcPr>
            <w:tcW w:w="1296" w:type="dxa"/>
            <w:tcBorders>
              <w:top w:val="single" w:sz="4" w:space="0" w:color="auto"/>
              <w:bottom w:val="single" w:sz="4" w:space="0" w:color="auto"/>
            </w:tcBorders>
            <w:vAlign w:val="center"/>
          </w:tcPr>
          <w:p w14:paraId="62009E7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875</w:t>
            </w:r>
          </w:p>
        </w:tc>
        <w:tc>
          <w:tcPr>
            <w:tcW w:w="1296" w:type="dxa"/>
            <w:tcBorders>
              <w:top w:val="single" w:sz="4" w:space="0" w:color="auto"/>
              <w:bottom w:val="single" w:sz="4" w:space="0" w:color="auto"/>
            </w:tcBorders>
            <w:vAlign w:val="center"/>
          </w:tcPr>
          <w:p w14:paraId="4CCB837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3680007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79FB07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55.84</w:t>
            </w:r>
          </w:p>
        </w:tc>
        <w:tc>
          <w:tcPr>
            <w:tcW w:w="1140" w:type="dxa"/>
            <w:tcBorders>
              <w:top w:val="single" w:sz="4" w:space="0" w:color="auto"/>
              <w:bottom w:val="single" w:sz="4" w:space="0" w:color="auto"/>
            </w:tcBorders>
            <w:vAlign w:val="center"/>
          </w:tcPr>
          <w:p w14:paraId="7440FAF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99.75 </w:t>
            </w:r>
          </w:p>
        </w:tc>
        <w:tc>
          <w:tcPr>
            <w:tcW w:w="1297" w:type="dxa"/>
            <w:tcBorders>
              <w:top w:val="single" w:sz="4" w:space="0" w:color="auto"/>
              <w:bottom w:val="single" w:sz="4" w:space="0" w:color="auto"/>
            </w:tcBorders>
          </w:tcPr>
          <w:p w14:paraId="7BE9226E" w14:textId="77777777" w:rsidR="00261A27" w:rsidRDefault="00261A27">
            <w:pPr>
              <w:ind w:firstLineChars="0" w:firstLine="0"/>
              <w:rPr>
                <w:rFonts w:eastAsiaTheme="minorEastAsia" w:cs="Times New Roman"/>
                <w:szCs w:val="24"/>
                <w:lang w:bidi="en-US"/>
              </w:rPr>
            </w:pPr>
          </w:p>
        </w:tc>
      </w:tr>
      <w:tr w:rsidR="00261A27" w14:paraId="72D68206" w14:textId="77777777">
        <w:tc>
          <w:tcPr>
            <w:tcW w:w="1296" w:type="dxa"/>
            <w:tcBorders>
              <w:top w:val="single" w:sz="4" w:space="0" w:color="auto"/>
              <w:bottom w:val="single" w:sz="4" w:space="0" w:color="auto"/>
            </w:tcBorders>
          </w:tcPr>
          <w:p w14:paraId="1CBB4AF8"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17</w:t>
            </w:r>
          </w:p>
        </w:tc>
        <w:tc>
          <w:tcPr>
            <w:tcW w:w="1296" w:type="dxa"/>
            <w:tcBorders>
              <w:top w:val="single" w:sz="4" w:space="0" w:color="auto"/>
              <w:bottom w:val="single" w:sz="4" w:space="0" w:color="auto"/>
            </w:tcBorders>
            <w:vAlign w:val="center"/>
          </w:tcPr>
          <w:p w14:paraId="5837E02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423</w:t>
            </w:r>
          </w:p>
        </w:tc>
        <w:tc>
          <w:tcPr>
            <w:tcW w:w="1296" w:type="dxa"/>
            <w:tcBorders>
              <w:top w:val="single" w:sz="4" w:space="0" w:color="auto"/>
              <w:bottom w:val="single" w:sz="4" w:space="0" w:color="auto"/>
            </w:tcBorders>
            <w:vAlign w:val="center"/>
          </w:tcPr>
          <w:p w14:paraId="729F7D74"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925</w:t>
            </w:r>
          </w:p>
        </w:tc>
        <w:tc>
          <w:tcPr>
            <w:tcW w:w="1296" w:type="dxa"/>
            <w:tcBorders>
              <w:top w:val="single" w:sz="4" w:space="0" w:color="auto"/>
              <w:bottom w:val="single" w:sz="4" w:space="0" w:color="auto"/>
            </w:tcBorders>
            <w:vAlign w:val="center"/>
          </w:tcPr>
          <w:p w14:paraId="6B9CAEF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74F051A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4279687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51.9</w:t>
            </w:r>
          </w:p>
        </w:tc>
        <w:tc>
          <w:tcPr>
            <w:tcW w:w="1140" w:type="dxa"/>
            <w:tcBorders>
              <w:top w:val="single" w:sz="4" w:space="0" w:color="auto"/>
              <w:bottom w:val="single" w:sz="4" w:space="0" w:color="auto"/>
            </w:tcBorders>
            <w:vAlign w:val="center"/>
          </w:tcPr>
          <w:p w14:paraId="46AA176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99.66 </w:t>
            </w:r>
          </w:p>
        </w:tc>
        <w:tc>
          <w:tcPr>
            <w:tcW w:w="1297" w:type="dxa"/>
            <w:tcBorders>
              <w:top w:val="single" w:sz="4" w:space="0" w:color="auto"/>
              <w:bottom w:val="single" w:sz="4" w:space="0" w:color="auto"/>
            </w:tcBorders>
          </w:tcPr>
          <w:p w14:paraId="06512A75" w14:textId="77777777" w:rsidR="00261A27" w:rsidRDefault="00261A27">
            <w:pPr>
              <w:ind w:firstLineChars="0" w:firstLine="0"/>
              <w:rPr>
                <w:rFonts w:eastAsiaTheme="minorEastAsia" w:cs="Times New Roman"/>
                <w:szCs w:val="24"/>
                <w:lang w:bidi="en-US"/>
              </w:rPr>
            </w:pPr>
          </w:p>
        </w:tc>
      </w:tr>
      <w:tr w:rsidR="00261A27" w14:paraId="7BADD946" w14:textId="77777777">
        <w:tc>
          <w:tcPr>
            <w:tcW w:w="1296" w:type="dxa"/>
            <w:tcBorders>
              <w:top w:val="single" w:sz="4" w:space="0" w:color="auto"/>
              <w:bottom w:val="single" w:sz="4" w:space="0" w:color="auto"/>
            </w:tcBorders>
          </w:tcPr>
          <w:p w14:paraId="2A4710E0"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18</w:t>
            </w:r>
          </w:p>
        </w:tc>
        <w:tc>
          <w:tcPr>
            <w:tcW w:w="1296" w:type="dxa"/>
            <w:tcBorders>
              <w:top w:val="single" w:sz="4" w:space="0" w:color="auto"/>
              <w:bottom w:val="single" w:sz="4" w:space="0" w:color="auto"/>
            </w:tcBorders>
            <w:vAlign w:val="center"/>
          </w:tcPr>
          <w:p w14:paraId="035F1C0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408</w:t>
            </w:r>
          </w:p>
        </w:tc>
        <w:tc>
          <w:tcPr>
            <w:tcW w:w="1296" w:type="dxa"/>
            <w:tcBorders>
              <w:top w:val="single" w:sz="4" w:space="0" w:color="auto"/>
              <w:bottom w:val="single" w:sz="4" w:space="0" w:color="auto"/>
            </w:tcBorders>
            <w:vAlign w:val="center"/>
          </w:tcPr>
          <w:p w14:paraId="72C3B473"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925</w:t>
            </w:r>
          </w:p>
        </w:tc>
        <w:tc>
          <w:tcPr>
            <w:tcW w:w="1296" w:type="dxa"/>
            <w:tcBorders>
              <w:top w:val="single" w:sz="4" w:space="0" w:color="auto"/>
              <w:bottom w:val="single" w:sz="4" w:space="0" w:color="auto"/>
            </w:tcBorders>
            <w:vAlign w:val="center"/>
          </w:tcPr>
          <w:p w14:paraId="58EE938A"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539F0766"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16EBADF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50.06</w:t>
            </w:r>
          </w:p>
        </w:tc>
        <w:tc>
          <w:tcPr>
            <w:tcW w:w="1140" w:type="dxa"/>
            <w:tcBorders>
              <w:top w:val="single" w:sz="4" w:space="0" w:color="auto"/>
              <w:bottom w:val="single" w:sz="4" w:space="0" w:color="auto"/>
            </w:tcBorders>
            <w:vAlign w:val="center"/>
          </w:tcPr>
          <w:p w14:paraId="6A7DDBB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99.64 </w:t>
            </w:r>
          </w:p>
        </w:tc>
        <w:tc>
          <w:tcPr>
            <w:tcW w:w="1297" w:type="dxa"/>
            <w:tcBorders>
              <w:top w:val="single" w:sz="4" w:space="0" w:color="auto"/>
              <w:bottom w:val="single" w:sz="4" w:space="0" w:color="auto"/>
            </w:tcBorders>
          </w:tcPr>
          <w:p w14:paraId="79639090" w14:textId="77777777" w:rsidR="00261A27" w:rsidRDefault="00261A27">
            <w:pPr>
              <w:ind w:firstLineChars="0" w:firstLine="0"/>
              <w:rPr>
                <w:rFonts w:eastAsiaTheme="minorEastAsia" w:cs="Times New Roman"/>
                <w:szCs w:val="24"/>
                <w:lang w:bidi="en-US"/>
              </w:rPr>
            </w:pPr>
          </w:p>
        </w:tc>
      </w:tr>
      <w:tr w:rsidR="00261A27" w14:paraId="4B040C8A" w14:textId="77777777">
        <w:tc>
          <w:tcPr>
            <w:tcW w:w="1296" w:type="dxa"/>
            <w:tcBorders>
              <w:top w:val="single" w:sz="4" w:space="0" w:color="auto"/>
              <w:bottom w:val="single" w:sz="4" w:space="0" w:color="auto"/>
            </w:tcBorders>
          </w:tcPr>
          <w:p w14:paraId="57754119"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19</w:t>
            </w:r>
          </w:p>
        </w:tc>
        <w:tc>
          <w:tcPr>
            <w:tcW w:w="1296" w:type="dxa"/>
            <w:tcBorders>
              <w:top w:val="single" w:sz="4" w:space="0" w:color="auto"/>
              <w:bottom w:val="single" w:sz="4" w:space="0" w:color="auto"/>
            </w:tcBorders>
            <w:vAlign w:val="center"/>
          </w:tcPr>
          <w:p w14:paraId="484F40DC"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400</w:t>
            </w:r>
          </w:p>
        </w:tc>
        <w:tc>
          <w:tcPr>
            <w:tcW w:w="1296" w:type="dxa"/>
            <w:tcBorders>
              <w:top w:val="single" w:sz="4" w:space="0" w:color="auto"/>
              <w:bottom w:val="single" w:sz="4" w:space="0" w:color="auto"/>
            </w:tcBorders>
            <w:vAlign w:val="center"/>
          </w:tcPr>
          <w:p w14:paraId="23781D87"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875</w:t>
            </w:r>
          </w:p>
        </w:tc>
        <w:tc>
          <w:tcPr>
            <w:tcW w:w="1296" w:type="dxa"/>
            <w:tcBorders>
              <w:top w:val="single" w:sz="4" w:space="0" w:color="auto"/>
              <w:bottom w:val="single" w:sz="4" w:space="0" w:color="auto"/>
            </w:tcBorders>
            <w:vAlign w:val="center"/>
          </w:tcPr>
          <w:p w14:paraId="52118335"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04E366D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22EC1C3F"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51.95</w:t>
            </w:r>
          </w:p>
        </w:tc>
        <w:tc>
          <w:tcPr>
            <w:tcW w:w="1140" w:type="dxa"/>
            <w:tcBorders>
              <w:top w:val="single" w:sz="4" w:space="0" w:color="auto"/>
              <w:bottom w:val="single" w:sz="4" w:space="0" w:color="auto"/>
            </w:tcBorders>
            <w:vAlign w:val="center"/>
          </w:tcPr>
          <w:p w14:paraId="570458D4"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99.68 </w:t>
            </w:r>
          </w:p>
        </w:tc>
        <w:tc>
          <w:tcPr>
            <w:tcW w:w="1297" w:type="dxa"/>
            <w:tcBorders>
              <w:top w:val="single" w:sz="4" w:space="0" w:color="auto"/>
              <w:bottom w:val="single" w:sz="4" w:space="0" w:color="auto"/>
            </w:tcBorders>
          </w:tcPr>
          <w:p w14:paraId="5CD0A2D7" w14:textId="77777777" w:rsidR="00261A27" w:rsidRDefault="00261A27">
            <w:pPr>
              <w:ind w:firstLineChars="0" w:firstLine="0"/>
              <w:rPr>
                <w:rFonts w:eastAsiaTheme="minorEastAsia" w:cs="Times New Roman"/>
                <w:szCs w:val="24"/>
                <w:lang w:bidi="en-US"/>
              </w:rPr>
            </w:pPr>
          </w:p>
        </w:tc>
      </w:tr>
      <w:tr w:rsidR="00261A27" w14:paraId="0C82ACCC" w14:textId="77777777">
        <w:tc>
          <w:tcPr>
            <w:tcW w:w="1296" w:type="dxa"/>
            <w:tcBorders>
              <w:top w:val="single" w:sz="4" w:space="0" w:color="auto"/>
              <w:bottom w:val="single" w:sz="4" w:space="0" w:color="auto"/>
            </w:tcBorders>
          </w:tcPr>
          <w:p w14:paraId="7561DC54"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20</w:t>
            </w:r>
          </w:p>
        </w:tc>
        <w:tc>
          <w:tcPr>
            <w:tcW w:w="1296" w:type="dxa"/>
            <w:tcBorders>
              <w:top w:val="single" w:sz="4" w:space="0" w:color="auto"/>
              <w:bottom w:val="single" w:sz="4" w:space="0" w:color="auto"/>
            </w:tcBorders>
            <w:vAlign w:val="center"/>
          </w:tcPr>
          <w:p w14:paraId="464E665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408</w:t>
            </w:r>
          </w:p>
        </w:tc>
        <w:tc>
          <w:tcPr>
            <w:tcW w:w="1296" w:type="dxa"/>
            <w:tcBorders>
              <w:top w:val="single" w:sz="4" w:space="0" w:color="auto"/>
              <w:bottom w:val="single" w:sz="4" w:space="0" w:color="auto"/>
            </w:tcBorders>
            <w:vAlign w:val="center"/>
          </w:tcPr>
          <w:p w14:paraId="48B82F8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825</w:t>
            </w:r>
          </w:p>
        </w:tc>
        <w:tc>
          <w:tcPr>
            <w:tcW w:w="1296" w:type="dxa"/>
            <w:tcBorders>
              <w:top w:val="single" w:sz="4" w:space="0" w:color="auto"/>
              <w:bottom w:val="single" w:sz="4" w:space="0" w:color="auto"/>
            </w:tcBorders>
            <w:vAlign w:val="center"/>
          </w:tcPr>
          <w:p w14:paraId="5D0442C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0782CC59"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3FE63611"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56.13</w:t>
            </w:r>
          </w:p>
        </w:tc>
        <w:tc>
          <w:tcPr>
            <w:tcW w:w="1140" w:type="dxa"/>
            <w:tcBorders>
              <w:top w:val="single" w:sz="4" w:space="0" w:color="auto"/>
              <w:bottom w:val="single" w:sz="4" w:space="0" w:color="auto"/>
            </w:tcBorders>
            <w:vAlign w:val="center"/>
          </w:tcPr>
          <w:p w14:paraId="7DB50BCE"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99.78 </w:t>
            </w:r>
          </w:p>
        </w:tc>
        <w:tc>
          <w:tcPr>
            <w:tcW w:w="1297" w:type="dxa"/>
            <w:tcBorders>
              <w:top w:val="single" w:sz="4" w:space="0" w:color="auto"/>
              <w:bottom w:val="single" w:sz="4" w:space="0" w:color="auto"/>
            </w:tcBorders>
          </w:tcPr>
          <w:p w14:paraId="2592D1AD" w14:textId="77777777" w:rsidR="00261A27" w:rsidRDefault="00261A27">
            <w:pPr>
              <w:ind w:firstLineChars="0" w:firstLine="0"/>
              <w:rPr>
                <w:rFonts w:eastAsiaTheme="minorEastAsia" w:cs="Times New Roman"/>
                <w:szCs w:val="24"/>
                <w:lang w:bidi="en-US"/>
              </w:rPr>
            </w:pPr>
          </w:p>
        </w:tc>
      </w:tr>
      <w:tr w:rsidR="00261A27" w14:paraId="2E3315E1" w14:textId="77777777">
        <w:tc>
          <w:tcPr>
            <w:tcW w:w="1296" w:type="dxa"/>
            <w:tcBorders>
              <w:top w:val="single" w:sz="4" w:space="0" w:color="auto"/>
              <w:bottom w:val="single" w:sz="4" w:space="0" w:color="auto"/>
            </w:tcBorders>
          </w:tcPr>
          <w:p w14:paraId="0C2BC483" w14:textId="77777777" w:rsidR="00261A27" w:rsidRDefault="00DA158B">
            <w:pPr>
              <w:ind w:firstLineChars="0" w:firstLine="0"/>
              <w:rPr>
                <w:rFonts w:eastAsiaTheme="minorEastAsia" w:cs="Times New Roman"/>
                <w:szCs w:val="24"/>
                <w:lang w:bidi="en-US"/>
              </w:rPr>
            </w:pPr>
            <w:r>
              <w:rPr>
                <w:rFonts w:eastAsiaTheme="minorEastAsia" w:cs="Times New Roman" w:hint="eastAsia"/>
                <w:szCs w:val="24"/>
                <w:lang w:bidi="en-US"/>
              </w:rPr>
              <w:t>21</w:t>
            </w:r>
          </w:p>
        </w:tc>
        <w:tc>
          <w:tcPr>
            <w:tcW w:w="1296" w:type="dxa"/>
            <w:tcBorders>
              <w:top w:val="single" w:sz="4" w:space="0" w:color="auto"/>
              <w:bottom w:val="single" w:sz="4" w:space="0" w:color="auto"/>
            </w:tcBorders>
            <w:vAlign w:val="center"/>
          </w:tcPr>
          <w:p w14:paraId="061E8420"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423</w:t>
            </w:r>
          </w:p>
        </w:tc>
        <w:tc>
          <w:tcPr>
            <w:tcW w:w="1296" w:type="dxa"/>
            <w:tcBorders>
              <w:top w:val="single" w:sz="4" w:space="0" w:color="auto"/>
              <w:bottom w:val="single" w:sz="4" w:space="0" w:color="auto"/>
            </w:tcBorders>
            <w:vAlign w:val="center"/>
          </w:tcPr>
          <w:p w14:paraId="5BBF6B62"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825</w:t>
            </w:r>
          </w:p>
        </w:tc>
        <w:tc>
          <w:tcPr>
            <w:tcW w:w="1296" w:type="dxa"/>
            <w:tcBorders>
              <w:top w:val="single" w:sz="4" w:space="0" w:color="auto"/>
              <w:bottom w:val="single" w:sz="4" w:space="0" w:color="auto"/>
            </w:tcBorders>
            <w:vAlign w:val="center"/>
          </w:tcPr>
          <w:p w14:paraId="59876B70"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3B31838D"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75908638"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58.2</w:t>
            </w:r>
          </w:p>
        </w:tc>
        <w:tc>
          <w:tcPr>
            <w:tcW w:w="1140" w:type="dxa"/>
            <w:tcBorders>
              <w:top w:val="single" w:sz="4" w:space="0" w:color="auto"/>
              <w:bottom w:val="single" w:sz="4" w:space="0" w:color="auto"/>
            </w:tcBorders>
            <w:vAlign w:val="center"/>
          </w:tcPr>
          <w:p w14:paraId="447A15EB" w14:textId="77777777" w:rsidR="00261A27" w:rsidRDefault="00DA158B">
            <w:pPr>
              <w:ind w:firstLineChars="0" w:firstLine="0"/>
              <w:rPr>
                <w:rFonts w:eastAsiaTheme="minorEastAsia" w:cs="Times New Roman"/>
                <w:szCs w:val="24"/>
                <w:lang w:bidi="en-US"/>
              </w:rPr>
            </w:pPr>
            <w:r>
              <w:rPr>
                <w:rFonts w:cs="Times New Roman"/>
                <w:color w:val="000000"/>
                <w:kern w:val="24"/>
                <w:szCs w:val="24"/>
              </w:rPr>
              <w:t xml:space="preserve">99.79 </w:t>
            </w:r>
          </w:p>
        </w:tc>
        <w:tc>
          <w:tcPr>
            <w:tcW w:w="1297" w:type="dxa"/>
            <w:tcBorders>
              <w:top w:val="single" w:sz="4" w:space="0" w:color="auto"/>
              <w:bottom w:val="single" w:sz="4" w:space="0" w:color="auto"/>
            </w:tcBorders>
          </w:tcPr>
          <w:p w14:paraId="1AA7B0B7" w14:textId="77777777" w:rsidR="00261A27" w:rsidRDefault="00261A27">
            <w:pPr>
              <w:ind w:firstLineChars="0" w:firstLine="0"/>
              <w:rPr>
                <w:rFonts w:eastAsiaTheme="minorEastAsia" w:cs="Times New Roman"/>
                <w:szCs w:val="24"/>
                <w:lang w:bidi="en-US"/>
              </w:rPr>
            </w:pPr>
          </w:p>
        </w:tc>
      </w:tr>
      <w:tr w:rsidR="00261A27" w14:paraId="53A1B0DC" w14:textId="77777777">
        <w:tc>
          <w:tcPr>
            <w:tcW w:w="1296" w:type="dxa"/>
            <w:tcBorders>
              <w:top w:val="single" w:sz="4" w:space="0" w:color="auto"/>
              <w:bottom w:val="single" w:sz="4" w:space="0" w:color="auto"/>
            </w:tcBorders>
            <w:vAlign w:val="center"/>
          </w:tcPr>
          <w:p w14:paraId="78DB1175" w14:textId="77777777" w:rsidR="00261A27" w:rsidRDefault="00DA158B">
            <w:pPr>
              <w:ind w:firstLineChars="0" w:firstLine="0"/>
              <w:rPr>
                <w:rFonts w:eastAsiaTheme="minorEastAsia"/>
                <w:lang w:bidi="en-US"/>
              </w:rPr>
            </w:pPr>
            <w:r>
              <w:rPr>
                <w:rFonts w:eastAsiaTheme="minorEastAsia" w:hint="eastAsia"/>
                <w:lang w:bidi="en-US"/>
              </w:rPr>
              <w:t>22</w:t>
            </w:r>
          </w:p>
        </w:tc>
        <w:tc>
          <w:tcPr>
            <w:tcW w:w="1296" w:type="dxa"/>
            <w:tcBorders>
              <w:top w:val="single" w:sz="4" w:space="0" w:color="auto"/>
              <w:bottom w:val="single" w:sz="4" w:space="0" w:color="auto"/>
            </w:tcBorders>
            <w:vAlign w:val="center"/>
          </w:tcPr>
          <w:p w14:paraId="0739A29A" w14:textId="77777777" w:rsidR="00261A27" w:rsidRDefault="00DA158B">
            <w:pPr>
              <w:ind w:firstLineChars="0" w:firstLine="0"/>
              <w:rPr>
                <w:rFonts w:eastAsiaTheme="minorEastAsia"/>
                <w:szCs w:val="24"/>
                <w:lang w:bidi="en-US"/>
              </w:rPr>
            </w:pPr>
            <w:r>
              <w:rPr>
                <w:rFonts w:cs="Times New Roman"/>
                <w:color w:val="000000"/>
                <w:kern w:val="24"/>
                <w:szCs w:val="24"/>
              </w:rPr>
              <w:t>423</w:t>
            </w:r>
          </w:p>
        </w:tc>
        <w:tc>
          <w:tcPr>
            <w:tcW w:w="1296" w:type="dxa"/>
            <w:tcBorders>
              <w:top w:val="single" w:sz="4" w:space="0" w:color="auto"/>
              <w:bottom w:val="single" w:sz="4" w:space="0" w:color="auto"/>
            </w:tcBorders>
            <w:vAlign w:val="center"/>
          </w:tcPr>
          <w:p w14:paraId="491FB367" w14:textId="77777777" w:rsidR="00261A27" w:rsidRDefault="00DA158B">
            <w:pPr>
              <w:ind w:firstLineChars="0" w:firstLine="0"/>
              <w:rPr>
                <w:rFonts w:eastAsiaTheme="minorEastAsia"/>
                <w:szCs w:val="24"/>
                <w:lang w:bidi="en-US"/>
              </w:rPr>
            </w:pPr>
            <w:r>
              <w:rPr>
                <w:rFonts w:cs="Times New Roman"/>
                <w:color w:val="000000"/>
                <w:kern w:val="24"/>
                <w:szCs w:val="24"/>
              </w:rPr>
              <w:t>892</w:t>
            </w:r>
          </w:p>
        </w:tc>
        <w:tc>
          <w:tcPr>
            <w:tcW w:w="1296" w:type="dxa"/>
            <w:tcBorders>
              <w:top w:val="single" w:sz="4" w:space="0" w:color="auto"/>
              <w:bottom w:val="single" w:sz="4" w:space="0" w:color="auto"/>
            </w:tcBorders>
            <w:vAlign w:val="center"/>
          </w:tcPr>
          <w:p w14:paraId="60325EDE" w14:textId="77777777" w:rsidR="00261A27" w:rsidRDefault="00DA158B">
            <w:pPr>
              <w:ind w:firstLineChars="0" w:firstLine="0"/>
              <w:rPr>
                <w:rFonts w:eastAsiaTheme="minorEastAsia"/>
                <w:szCs w:val="24"/>
                <w:lang w:bidi="en-US"/>
              </w:rPr>
            </w:pPr>
            <w:r>
              <w:rPr>
                <w:rFonts w:cs="Times New Roman"/>
                <w:color w:val="000000"/>
                <w:kern w:val="24"/>
                <w:szCs w:val="24"/>
              </w:rPr>
              <w:t>115</w:t>
            </w:r>
          </w:p>
        </w:tc>
        <w:tc>
          <w:tcPr>
            <w:tcW w:w="1296" w:type="dxa"/>
            <w:tcBorders>
              <w:top w:val="single" w:sz="4" w:space="0" w:color="auto"/>
              <w:bottom w:val="single" w:sz="4" w:space="0" w:color="auto"/>
            </w:tcBorders>
            <w:vAlign w:val="center"/>
          </w:tcPr>
          <w:p w14:paraId="076E4C6F"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2D76F360" w14:textId="77777777" w:rsidR="00261A27" w:rsidRDefault="00DA158B">
            <w:pPr>
              <w:ind w:firstLineChars="0" w:firstLine="0"/>
              <w:rPr>
                <w:rFonts w:eastAsiaTheme="minorEastAsia"/>
                <w:szCs w:val="24"/>
                <w:lang w:bidi="en-US"/>
              </w:rPr>
            </w:pPr>
            <w:r>
              <w:rPr>
                <w:rFonts w:cs="Times New Roman"/>
                <w:color w:val="000000"/>
                <w:kern w:val="24"/>
                <w:szCs w:val="24"/>
              </w:rPr>
              <w:t>51.5</w:t>
            </w:r>
          </w:p>
        </w:tc>
        <w:tc>
          <w:tcPr>
            <w:tcW w:w="1140" w:type="dxa"/>
            <w:tcBorders>
              <w:top w:val="single" w:sz="4" w:space="0" w:color="auto"/>
              <w:bottom w:val="single" w:sz="4" w:space="0" w:color="auto"/>
            </w:tcBorders>
            <w:vAlign w:val="center"/>
          </w:tcPr>
          <w:p w14:paraId="4763746E"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99.71 </w:t>
            </w:r>
          </w:p>
        </w:tc>
        <w:tc>
          <w:tcPr>
            <w:tcW w:w="1297" w:type="dxa"/>
            <w:tcBorders>
              <w:top w:val="single" w:sz="4" w:space="0" w:color="auto"/>
              <w:bottom w:val="single" w:sz="4" w:space="0" w:color="auto"/>
            </w:tcBorders>
          </w:tcPr>
          <w:p w14:paraId="4D766F89" w14:textId="77777777" w:rsidR="00261A27" w:rsidRDefault="00261A27">
            <w:pPr>
              <w:ind w:firstLineChars="0" w:firstLine="0"/>
              <w:rPr>
                <w:rFonts w:eastAsiaTheme="minorEastAsia"/>
                <w:szCs w:val="24"/>
                <w:lang w:bidi="en-US"/>
              </w:rPr>
            </w:pPr>
          </w:p>
        </w:tc>
      </w:tr>
      <w:tr w:rsidR="00261A27" w14:paraId="752AF53B" w14:textId="77777777">
        <w:tc>
          <w:tcPr>
            <w:tcW w:w="1296" w:type="dxa"/>
            <w:tcBorders>
              <w:top w:val="single" w:sz="4" w:space="0" w:color="auto"/>
              <w:bottom w:val="single" w:sz="4" w:space="0" w:color="auto"/>
            </w:tcBorders>
            <w:vAlign w:val="center"/>
          </w:tcPr>
          <w:p w14:paraId="7D0ADCCE" w14:textId="77777777" w:rsidR="00261A27" w:rsidRDefault="00DA158B">
            <w:pPr>
              <w:ind w:firstLineChars="0" w:firstLine="0"/>
              <w:rPr>
                <w:rFonts w:eastAsiaTheme="minorEastAsia"/>
                <w:lang w:bidi="en-US"/>
              </w:rPr>
            </w:pPr>
            <w:r>
              <w:rPr>
                <w:rFonts w:eastAsiaTheme="minorEastAsia" w:hint="eastAsia"/>
                <w:lang w:bidi="en-US"/>
              </w:rPr>
              <w:lastRenderedPageBreak/>
              <w:t>23</w:t>
            </w:r>
          </w:p>
        </w:tc>
        <w:tc>
          <w:tcPr>
            <w:tcW w:w="1296" w:type="dxa"/>
            <w:tcBorders>
              <w:top w:val="single" w:sz="4" w:space="0" w:color="auto"/>
              <w:bottom w:val="single" w:sz="4" w:space="0" w:color="auto"/>
            </w:tcBorders>
            <w:vAlign w:val="center"/>
          </w:tcPr>
          <w:p w14:paraId="24C5D8D4" w14:textId="77777777" w:rsidR="00261A27" w:rsidRDefault="00DA158B">
            <w:pPr>
              <w:ind w:firstLineChars="0" w:firstLine="0"/>
              <w:rPr>
                <w:rFonts w:eastAsiaTheme="minorEastAsia"/>
                <w:szCs w:val="24"/>
                <w:lang w:bidi="en-US"/>
              </w:rPr>
            </w:pPr>
            <w:r>
              <w:rPr>
                <w:rFonts w:cs="Times New Roman"/>
                <w:color w:val="000000"/>
                <w:kern w:val="24"/>
                <w:szCs w:val="24"/>
              </w:rPr>
              <w:t>408</w:t>
            </w:r>
          </w:p>
        </w:tc>
        <w:tc>
          <w:tcPr>
            <w:tcW w:w="1296" w:type="dxa"/>
            <w:tcBorders>
              <w:top w:val="single" w:sz="4" w:space="0" w:color="auto"/>
              <w:bottom w:val="single" w:sz="4" w:space="0" w:color="auto"/>
            </w:tcBorders>
            <w:vAlign w:val="center"/>
          </w:tcPr>
          <w:p w14:paraId="551BF895" w14:textId="77777777" w:rsidR="00261A27" w:rsidRDefault="00DA158B">
            <w:pPr>
              <w:ind w:firstLineChars="0" w:firstLine="0"/>
              <w:rPr>
                <w:rFonts w:eastAsiaTheme="minorEastAsia"/>
                <w:szCs w:val="24"/>
                <w:lang w:bidi="en-US"/>
              </w:rPr>
            </w:pPr>
            <w:r>
              <w:rPr>
                <w:rFonts w:cs="Times New Roman"/>
                <w:color w:val="000000"/>
                <w:kern w:val="24"/>
                <w:szCs w:val="24"/>
              </w:rPr>
              <w:t>892</w:t>
            </w:r>
          </w:p>
        </w:tc>
        <w:tc>
          <w:tcPr>
            <w:tcW w:w="1296" w:type="dxa"/>
            <w:tcBorders>
              <w:top w:val="single" w:sz="4" w:space="0" w:color="auto"/>
              <w:bottom w:val="single" w:sz="4" w:space="0" w:color="auto"/>
            </w:tcBorders>
            <w:vAlign w:val="center"/>
          </w:tcPr>
          <w:p w14:paraId="2D1C557B" w14:textId="77777777" w:rsidR="00261A27" w:rsidRDefault="00DA158B">
            <w:pPr>
              <w:ind w:firstLineChars="0" w:firstLine="0"/>
              <w:rPr>
                <w:rFonts w:eastAsiaTheme="minorEastAsia"/>
                <w:szCs w:val="24"/>
                <w:lang w:bidi="en-US"/>
              </w:rPr>
            </w:pPr>
            <w:r>
              <w:rPr>
                <w:rFonts w:cs="Times New Roman"/>
                <w:color w:val="000000"/>
                <w:kern w:val="24"/>
                <w:szCs w:val="24"/>
              </w:rPr>
              <w:t>115</w:t>
            </w:r>
          </w:p>
        </w:tc>
        <w:tc>
          <w:tcPr>
            <w:tcW w:w="1296" w:type="dxa"/>
            <w:tcBorders>
              <w:top w:val="single" w:sz="4" w:space="0" w:color="auto"/>
              <w:bottom w:val="single" w:sz="4" w:space="0" w:color="auto"/>
            </w:tcBorders>
            <w:vAlign w:val="center"/>
          </w:tcPr>
          <w:p w14:paraId="330811FF"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57A733F5" w14:textId="77777777" w:rsidR="00261A27" w:rsidRDefault="00DA158B">
            <w:pPr>
              <w:ind w:firstLineChars="0" w:firstLine="0"/>
              <w:rPr>
                <w:rFonts w:eastAsiaTheme="minorEastAsia"/>
                <w:szCs w:val="24"/>
                <w:lang w:bidi="en-US"/>
              </w:rPr>
            </w:pPr>
            <w:r>
              <w:rPr>
                <w:rFonts w:cs="Times New Roman"/>
                <w:color w:val="000000"/>
                <w:kern w:val="24"/>
                <w:szCs w:val="24"/>
              </w:rPr>
              <w:t>49.67</w:t>
            </w:r>
          </w:p>
        </w:tc>
        <w:tc>
          <w:tcPr>
            <w:tcW w:w="1140" w:type="dxa"/>
            <w:tcBorders>
              <w:top w:val="single" w:sz="4" w:space="0" w:color="auto"/>
              <w:bottom w:val="single" w:sz="4" w:space="0" w:color="auto"/>
            </w:tcBorders>
            <w:vAlign w:val="center"/>
          </w:tcPr>
          <w:p w14:paraId="4481336B"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99.74 </w:t>
            </w:r>
          </w:p>
        </w:tc>
        <w:tc>
          <w:tcPr>
            <w:tcW w:w="1297" w:type="dxa"/>
            <w:tcBorders>
              <w:top w:val="single" w:sz="4" w:space="0" w:color="auto"/>
              <w:bottom w:val="single" w:sz="4" w:space="0" w:color="auto"/>
            </w:tcBorders>
          </w:tcPr>
          <w:p w14:paraId="2B9E5B8D" w14:textId="77777777" w:rsidR="00261A27" w:rsidRDefault="00261A27">
            <w:pPr>
              <w:ind w:firstLineChars="0" w:firstLine="0"/>
              <w:rPr>
                <w:rFonts w:eastAsiaTheme="minorEastAsia"/>
                <w:szCs w:val="24"/>
                <w:lang w:bidi="en-US"/>
              </w:rPr>
            </w:pPr>
          </w:p>
        </w:tc>
      </w:tr>
      <w:tr w:rsidR="00261A27" w14:paraId="0C1BB254" w14:textId="77777777">
        <w:tc>
          <w:tcPr>
            <w:tcW w:w="1296" w:type="dxa"/>
            <w:tcBorders>
              <w:top w:val="single" w:sz="4" w:space="0" w:color="auto"/>
              <w:bottom w:val="single" w:sz="4" w:space="0" w:color="auto"/>
            </w:tcBorders>
            <w:vAlign w:val="center"/>
          </w:tcPr>
          <w:p w14:paraId="0C0EBD71" w14:textId="77777777" w:rsidR="00261A27" w:rsidRDefault="00DA158B">
            <w:pPr>
              <w:ind w:firstLineChars="0" w:firstLine="0"/>
              <w:rPr>
                <w:rFonts w:eastAsiaTheme="minorEastAsia"/>
                <w:lang w:bidi="en-US"/>
              </w:rPr>
            </w:pPr>
            <w:r>
              <w:rPr>
                <w:rFonts w:eastAsiaTheme="minorEastAsia" w:hint="eastAsia"/>
                <w:lang w:bidi="en-US"/>
              </w:rPr>
              <w:t>24</w:t>
            </w:r>
          </w:p>
        </w:tc>
        <w:tc>
          <w:tcPr>
            <w:tcW w:w="1296" w:type="dxa"/>
            <w:tcBorders>
              <w:top w:val="single" w:sz="4" w:space="0" w:color="auto"/>
              <w:bottom w:val="single" w:sz="4" w:space="0" w:color="auto"/>
            </w:tcBorders>
            <w:vAlign w:val="center"/>
          </w:tcPr>
          <w:p w14:paraId="2C8645D5"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631D58B" w14:textId="77777777" w:rsidR="00261A27" w:rsidRDefault="00DA158B">
            <w:pPr>
              <w:ind w:firstLineChars="0" w:firstLine="0"/>
              <w:rPr>
                <w:rFonts w:eastAsiaTheme="minorEastAsia"/>
                <w:szCs w:val="24"/>
                <w:lang w:bidi="en-US"/>
              </w:rPr>
            </w:pPr>
            <w:r>
              <w:rPr>
                <w:rFonts w:cs="Times New Roman"/>
                <w:color w:val="000000"/>
                <w:kern w:val="24"/>
                <w:szCs w:val="24"/>
              </w:rPr>
              <w:t>842</w:t>
            </w:r>
          </w:p>
        </w:tc>
        <w:tc>
          <w:tcPr>
            <w:tcW w:w="1296" w:type="dxa"/>
            <w:tcBorders>
              <w:top w:val="single" w:sz="4" w:space="0" w:color="auto"/>
              <w:bottom w:val="single" w:sz="4" w:space="0" w:color="auto"/>
            </w:tcBorders>
            <w:vAlign w:val="center"/>
          </w:tcPr>
          <w:p w14:paraId="30DA152E" w14:textId="77777777" w:rsidR="00261A27" w:rsidRDefault="00DA158B">
            <w:pPr>
              <w:ind w:firstLineChars="0" w:firstLine="0"/>
              <w:rPr>
                <w:rFonts w:eastAsiaTheme="minorEastAsia"/>
                <w:szCs w:val="24"/>
                <w:lang w:bidi="en-US"/>
              </w:rPr>
            </w:pPr>
            <w:r>
              <w:rPr>
                <w:rFonts w:cs="Times New Roman"/>
                <w:color w:val="000000"/>
                <w:kern w:val="24"/>
                <w:szCs w:val="24"/>
              </w:rPr>
              <w:t>115</w:t>
            </w:r>
          </w:p>
        </w:tc>
        <w:tc>
          <w:tcPr>
            <w:tcW w:w="1296" w:type="dxa"/>
            <w:tcBorders>
              <w:top w:val="single" w:sz="4" w:space="0" w:color="auto"/>
              <w:bottom w:val="single" w:sz="4" w:space="0" w:color="auto"/>
            </w:tcBorders>
            <w:vAlign w:val="center"/>
          </w:tcPr>
          <w:p w14:paraId="396B5DD4"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6FB58DE" w14:textId="77777777" w:rsidR="00261A27" w:rsidRDefault="00DA158B">
            <w:pPr>
              <w:ind w:firstLineChars="0" w:firstLine="0"/>
              <w:rPr>
                <w:rFonts w:eastAsiaTheme="minorEastAsia"/>
                <w:szCs w:val="24"/>
                <w:lang w:bidi="en-US"/>
              </w:rPr>
            </w:pPr>
            <w:r>
              <w:rPr>
                <w:rFonts w:cs="Times New Roman"/>
                <w:color w:val="000000"/>
                <w:kern w:val="24"/>
                <w:szCs w:val="24"/>
              </w:rPr>
              <w:t>53.59</w:t>
            </w:r>
          </w:p>
        </w:tc>
        <w:tc>
          <w:tcPr>
            <w:tcW w:w="1140" w:type="dxa"/>
            <w:tcBorders>
              <w:top w:val="single" w:sz="4" w:space="0" w:color="auto"/>
              <w:bottom w:val="single" w:sz="4" w:space="0" w:color="auto"/>
            </w:tcBorders>
            <w:vAlign w:val="center"/>
          </w:tcPr>
          <w:p w14:paraId="538D2818"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99.70 </w:t>
            </w:r>
          </w:p>
        </w:tc>
        <w:tc>
          <w:tcPr>
            <w:tcW w:w="1297" w:type="dxa"/>
            <w:tcBorders>
              <w:top w:val="single" w:sz="4" w:space="0" w:color="auto"/>
              <w:bottom w:val="single" w:sz="4" w:space="0" w:color="auto"/>
            </w:tcBorders>
          </w:tcPr>
          <w:p w14:paraId="69480CB0" w14:textId="77777777" w:rsidR="00261A27" w:rsidRDefault="00261A27">
            <w:pPr>
              <w:ind w:firstLineChars="0" w:firstLine="0"/>
              <w:rPr>
                <w:rFonts w:eastAsiaTheme="minorEastAsia"/>
                <w:szCs w:val="24"/>
                <w:lang w:bidi="en-US"/>
              </w:rPr>
            </w:pPr>
          </w:p>
        </w:tc>
      </w:tr>
      <w:tr w:rsidR="00261A27" w14:paraId="32D732E2" w14:textId="77777777">
        <w:tc>
          <w:tcPr>
            <w:tcW w:w="1296" w:type="dxa"/>
            <w:tcBorders>
              <w:top w:val="single" w:sz="4" w:space="0" w:color="auto"/>
              <w:bottom w:val="single" w:sz="4" w:space="0" w:color="auto"/>
            </w:tcBorders>
            <w:vAlign w:val="center"/>
          </w:tcPr>
          <w:p w14:paraId="1D94F3B2" w14:textId="77777777" w:rsidR="00261A27" w:rsidRDefault="00DA158B">
            <w:pPr>
              <w:ind w:firstLineChars="0" w:firstLine="0"/>
              <w:rPr>
                <w:rFonts w:eastAsiaTheme="minorEastAsia"/>
                <w:lang w:bidi="en-US"/>
              </w:rPr>
            </w:pPr>
            <w:r>
              <w:rPr>
                <w:rFonts w:eastAsiaTheme="minorEastAsia" w:hint="eastAsia"/>
                <w:lang w:bidi="en-US"/>
              </w:rPr>
              <w:t>25</w:t>
            </w:r>
          </w:p>
        </w:tc>
        <w:tc>
          <w:tcPr>
            <w:tcW w:w="1296" w:type="dxa"/>
            <w:tcBorders>
              <w:top w:val="single" w:sz="4" w:space="0" w:color="auto"/>
              <w:bottom w:val="single" w:sz="4" w:space="0" w:color="auto"/>
            </w:tcBorders>
            <w:vAlign w:val="center"/>
          </w:tcPr>
          <w:p w14:paraId="7655A976" w14:textId="77777777" w:rsidR="00261A27" w:rsidRDefault="00DA158B">
            <w:pPr>
              <w:ind w:firstLineChars="0" w:firstLine="0"/>
              <w:rPr>
                <w:rFonts w:eastAsiaTheme="minorEastAsia"/>
                <w:szCs w:val="24"/>
                <w:lang w:bidi="en-US"/>
              </w:rPr>
            </w:pPr>
            <w:r>
              <w:rPr>
                <w:rFonts w:cs="Times New Roman"/>
                <w:color w:val="000000"/>
                <w:kern w:val="24"/>
                <w:szCs w:val="24"/>
              </w:rPr>
              <w:t>423</w:t>
            </w:r>
          </w:p>
        </w:tc>
        <w:tc>
          <w:tcPr>
            <w:tcW w:w="1296" w:type="dxa"/>
            <w:tcBorders>
              <w:top w:val="single" w:sz="4" w:space="0" w:color="auto"/>
              <w:bottom w:val="single" w:sz="4" w:space="0" w:color="auto"/>
            </w:tcBorders>
            <w:vAlign w:val="center"/>
          </w:tcPr>
          <w:p w14:paraId="4F52FDBE" w14:textId="77777777" w:rsidR="00261A27" w:rsidRDefault="00DA158B">
            <w:pPr>
              <w:ind w:firstLineChars="0" w:firstLine="0"/>
              <w:rPr>
                <w:rFonts w:eastAsiaTheme="minorEastAsia"/>
                <w:szCs w:val="24"/>
                <w:lang w:bidi="en-US"/>
              </w:rPr>
            </w:pPr>
            <w:r>
              <w:rPr>
                <w:rFonts w:cs="Times New Roman"/>
                <w:color w:val="000000"/>
                <w:kern w:val="24"/>
                <w:szCs w:val="24"/>
              </w:rPr>
              <w:t>858</w:t>
            </w:r>
          </w:p>
        </w:tc>
        <w:tc>
          <w:tcPr>
            <w:tcW w:w="1296" w:type="dxa"/>
            <w:tcBorders>
              <w:top w:val="single" w:sz="4" w:space="0" w:color="auto"/>
              <w:bottom w:val="single" w:sz="4" w:space="0" w:color="auto"/>
            </w:tcBorders>
            <w:vAlign w:val="center"/>
          </w:tcPr>
          <w:p w14:paraId="3DDD2ED3"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695A3575"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44C1BD6B" w14:textId="77777777" w:rsidR="00261A27" w:rsidRDefault="00DA158B">
            <w:pPr>
              <w:ind w:firstLineChars="0" w:firstLine="0"/>
              <w:rPr>
                <w:rFonts w:eastAsiaTheme="minorEastAsia"/>
                <w:szCs w:val="24"/>
                <w:lang w:bidi="en-US"/>
              </w:rPr>
            </w:pPr>
            <w:r>
              <w:rPr>
                <w:rFonts w:cs="Times New Roman"/>
                <w:color w:val="000000"/>
                <w:kern w:val="24"/>
                <w:szCs w:val="24"/>
              </w:rPr>
              <w:t>58.6</w:t>
            </w:r>
          </w:p>
        </w:tc>
        <w:tc>
          <w:tcPr>
            <w:tcW w:w="1140" w:type="dxa"/>
            <w:tcBorders>
              <w:top w:val="single" w:sz="4" w:space="0" w:color="auto"/>
              <w:bottom w:val="single" w:sz="4" w:space="0" w:color="auto"/>
            </w:tcBorders>
            <w:vAlign w:val="center"/>
          </w:tcPr>
          <w:p w14:paraId="578C8BA2"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99.76 </w:t>
            </w:r>
          </w:p>
        </w:tc>
        <w:tc>
          <w:tcPr>
            <w:tcW w:w="1297" w:type="dxa"/>
            <w:tcBorders>
              <w:top w:val="single" w:sz="4" w:space="0" w:color="auto"/>
              <w:bottom w:val="single" w:sz="4" w:space="0" w:color="auto"/>
            </w:tcBorders>
          </w:tcPr>
          <w:p w14:paraId="45D5B6EB" w14:textId="77777777" w:rsidR="00261A27" w:rsidRDefault="00261A27">
            <w:pPr>
              <w:ind w:firstLineChars="0" w:firstLine="0"/>
              <w:rPr>
                <w:rFonts w:eastAsiaTheme="minorEastAsia"/>
                <w:szCs w:val="24"/>
                <w:lang w:bidi="en-US"/>
              </w:rPr>
            </w:pPr>
          </w:p>
        </w:tc>
      </w:tr>
      <w:tr w:rsidR="00261A27" w14:paraId="64EA0A80" w14:textId="77777777">
        <w:tc>
          <w:tcPr>
            <w:tcW w:w="1296" w:type="dxa"/>
            <w:tcBorders>
              <w:top w:val="single" w:sz="4" w:space="0" w:color="auto"/>
              <w:bottom w:val="single" w:sz="4" w:space="0" w:color="auto"/>
            </w:tcBorders>
            <w:vAlign w:val="center"/>
          </w:tcPr>
          <w:p w14:paraId="04C7D5F5" w14:textId="77777777" w:rsidR="00261A27" w:rsidRDefault="00DA158B">
            <w:pPr>
              <w:ind w:firstLineChars="0" w:firstLine="0"/>
              <w:rPr>
                <w:rFonts w:eastAsiaTheme="minorEastAsia"/>
                <w:lang w:bidi="en-US"/>
              </w:rPr>
            </w:pPr>
            <w:r>
              <w:rPr>
                <w:rFonts w:eastAsiaTheme="minorEastAsia" w:hint="eastAsia"/>
                <w:lang w:bidi="en-US"/>
              </w:rPr>
              <w:t>26</w:t>
            </w:r>
          </w:p>
        </w:tc>
        <w:tc>
          <w:tcPr>
            <w:tcW w:w="1296" w:type="dxa"/>
            <w:tcBorders>
              <w:top w:val="single" w:sz="4" w:space="0" w:color="auto"/>
              <w:bottom w:val="single" w:sz="4" w:space="0" w:color="auto"/>
            </w:tcBorders>
            <w:vAlign w:val="center"/>
          </w:tcPr>
          <w:p w14:paraId="0167C0EB"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0460B198" w14:textId="77777777" w:rsidR="00261A27" w:rsidRDefault="00DA158B">
            <w:pPr>
              <w:ind w:firstLineChars="0" w:firstLine="0"/>
              <w:rPr>
                <w:rFonts w:eastAsiaTheme="minorEastAsia"/>
                <w:szCs w:val="24"/>
                <w:lang w:bidi="en-US"/>
              </w:rPr>
            </w:pPr>
            <w:r>
              <w:rPr>
                <w:rFonts w:cs="Times New Roman"/>
                <w:color w:val="000000"/>
                <w:kern w:val="24"/>
                <w:szCs w:val="24"/>
              </w:rPr>
              <w:t>908</w:t>
            </w:r>
          </w:p>
        </w:tc>
        <w:tc>
          <w:tcPr>
            <w:tcW w:w="1296" w:type="dxa"/>
            <w:tcBorders>
              <w:top w:val="single" w:sz="4" w:space="0" w:color="auto"/>
              <w:bottom w:val="single" w:sz="4" w:space="0" w:color="auto"/>
            </w:tcBorders>
            <w:vAlign w:val="center"/>
          </w:tcPr>
          <w:p w14:paraId="0C89CCDF"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1D852BE9"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18F25A40" w14:textId="77777777" w:rsidR="00261A27" w:rsidRDefault="00DA158B">
            <w:pPr>
              <w:ind w:firstLineChars="0" w:firstLine="0"/>
              <w:rPr>
                <w:rFonts w:eastAsiaTheme="minorEastAsia"/>
                <w:szCs w:val="24"/>
                <w:lang w:bidi="en-US"/>
              </w:rPr>
            </w:pPr>
            <w:r>
              <w:rPr>
                <w:rFonts w:cs="Times New Roman"/>
                <w:color w:val="000000"/>
                <w:kern w:val="24"/>
                <w:szCs w:val="24"/>
              </w:rPr>
              <w:t>54.39</w:t>
            </w:r>
          </w:p>
        </w:tc>
        <w:tc>
          <w:tcPr>
            <w:tcW w:w="1140" w:type="dxa"/>
            <w:tcBorders>
              <w:top w:val="single" w:sz="4" w:space="0" w:color="auto"/>
              <w:bottom w:val="single" w:sz="4" w:space="0" w:color="auto"/>
            </w:tcBorders>
            <w:vAlign w:val="center"/>
          </w:tcPr>
          <w:p w14:paraId="247D15AE"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99.79 </w:t>
            </w:r>
          </w:p>
        </w:tc>
        <w:tc>
          <w:tcPr>
            <w:tcW w:w="1297" w:type="dxa"/>
            <w:tcBorders>
              <w:top w:val="single" w:sz="4" w:space="0" w:color="auto"/>
              <w:bottom w:val="single" w:sz="4" w:space="0" w:color="auto"/>
            </w:tcBorders>
          </w:tcPr>
          <w:p w14:paraId="6DB5722D" w14:textId="77777777" w:rsidR="00261A27" w:rsidRDefault="00261A27">
            <w:pPr>
              <w:ind w:firstLineChars="0" w:firstLine="0"/>
              <w:rPr>
                <w:rFonts w:eastAsiaTheme="minorEastAsia"/>
                <w:szCs w:val="24"/>
                <w:lang w:bidi="en-US"/>
              </w:rPr>
            </w:pPr>
          </w:p>
        </w:tc>
      </w:tr>
      <w:tr w:rsidR="00261A27" w14:paraId="5DD07EBC" w14:textId="77777777">
        <w:tc>
          <w:tcPr>
            <w:tcW w:w="1296" w:type="dxa"/>
            <w:tcBorders>
              <w:top w:val="single" w:sz="4" w:space="0" w:color="auto"/>
              <w:bottom w:val="single" w:sz="4" w:space="0" w:color="auto"/>
            </w:tcBorders>
            <w:vAlign w:val="center"/>
          </w:tcPr>
          <w:p w14:paraId="01A1CEE8" w14:textId="77777777" w:rsidR="00261A27" w:rsidRDefault="00DA158B">
            <w:pPr>
              <w:ind w:firstLineChars="0" w:firstLine="0"/>
              <w:rPr>
                <w:rFonts w:eastAsiaTheme="minorEastAsia"/>
                <w:lang w:bidi="en-US"/>
              </w:rPr>
            </w:pPr>
            <w:r>
              <w:rPr>
                <w:rFonts w:eastAsiaTheme="minorEastAsia" w:hint="eastAsia"/>
                <w:lang w:bidi="en-US"/>
              </w:rPr>
              <w:t>27</w:t>
            </w:r>
          </w:p>
        </w:tc>
        <w:tc>
          <w:tcPr>
            <w:tcW w:w="1296" w:type="dxa"/>
            <w:tcBorders>
              <w:top w:val="single" w:sz="4" w:space="0" w:color="auto"/>
              <w:bottom w:val="single" w:sz="4" w:space="0" w:color="auto"/>
            </w:tcBorders>
            <w:vAlign w:val="center"/>
          </w:tcPr>
          <w:p w14:paraId="378B5E2B" w14:textId="77777777" w:rsidR="00261A27" w:rsidRDefault="00DA158B">
            <w:pPr>
              <w:ind w:firstLineChars="0" w:firstLine="0"/>
              <w:rPr>
                <w:rFonts w:eastAsiaTheme="minorEastAsia"/>
                <w:szCs w:val="24"/>
                <w:lang w:bidi="en-US"/>
              </w:rPr>
            </w:pPr>
            <w:r>
              <w:rPr>
                <w:rFonts w:cs="Times New Roman"/>
                <w:color w:val="000000"/>
                <w:kern w:val="24"/>
                <w:szCs w:val="24"/>
              </w:rPr>
              <w:t>408</w:t>
            </w:r>
          </w:p>
        </w:tc>
        <w:tc>
          <w:tcPr>
            <w:tcW w:w="1296" w:type="dxa"/>
            <w:tcBorders>
              <w:top w:val="single" w:sz="4" w:space="0" w:color="auto"/>
              <w:bottom w:val="single" w:sz="4" w:space="0" w:color="auto"/>
            </w:tcBorders>
            <w:vAlign w:val="center"/>
          </w:tcPr>
          <w:p w14:paraId="78A860D3" w14:textId="77777777" w:rsidR="00261A27" w:rsidRDefault="00DA158B">
            <w:pPr>
              <w:ind w:firstLineChars="0" w:firstLine="0"/>
              <w:rPr>
                <w:rFonts w:eastAsiaTheme="minorEastAsia"/>
                <w:szCs w:val="24"/>
                <w:lang w:bidi="en-US"/>
              </w:rPr>
            </w:pPr>
            <w:r>
              <w:rPr>
                <w:rFonts w:cs="Times New Roman"/>
                <w:color w:val="000000"/>
                <w:kern w:val="24"/>
                <w:szCs w:val="24"/>
              </w:rPr>
              <w:t>858</w:t>
            </w:r>
          </w:p>
        </w:tc>
        <w:tc>
          <w:tcPr>
            <w:tcW w:w="1296" w:type="dxa"/>
            <w:tcBorders>
              <w:top w:val="single" w:sz="4" w:space="0" w:color="auto"/>
              <w:bottom w:val="single" w:sz="4" w:space="0" w:color="auto"/>
            </w:tcBorders>
            <w:vAlign w:val="center"/>
          </w:tcPr>
          <w:p w14:paraId="6E9775B6"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438BB915"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62483F1B" w14:textId="77777777" w:rsidR="00261A27" w:rsidRDefault="00DA158B">
            <w:pPr>
              <w:ind w:firstLineChars="0" w:firstLine="0"/>
              <w:rPr>
                <w:rFonts w:eastAsiaTheme="minorEastAsia"/>
                <w:szCs w:val="24"/>
                <w:lang w:bidi="en-US"/>
              </w:rPr>
            </w:pPr>
            <w:r>
              <w:rPr>
                <w:rFonts w:cs="Times New Roman"/>
                <w:color w:val="000000"/>
                <w:kern w:val="24"/>
                <w:szCs w:val="24"/>
              </w:rPr>
              <w:t>56.52</w:t>
            </w:r>
          </w:p>
        </w:tc>
        <w:tc>
          <w:tcPr>
            <w:tcW w:w="1140" w:type="dxa"/>
            <w:tcBorders>
              <w:top w:val="single" w:sz="4" w:space="0" w:color="auto"/>
              <w:bottom w:val="single" w:sz="4" w:space="0" w:color="auto"/>
            </w:tcBorders>
            <w:vAlign w:val="center"/>
          </w:tcPr>
          <w:p w14:paraId="08A9DEE8"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99.77 </w:t>
            </w:r>
          </w:p>
        </w:tc>
        <w:tc>
          <w:tcPr>
            <w:tcW w:w="1297" w:type="dxa"/>
            <w:tcBorders>
              <w:top w:val="single" w:sz="4" w:space="0" w:color="auto"/>
              <w:bottom w:val="single" w:sz="4" w:space="0" w:color="auto"/>
            </w:tcBorders>
          </w:tcPr>
          <w:p w14:paraId="77D91390" w14:textId="77777777" w:rsidR="00261A27" w:rsidRDefault="00261A27">
            <w:pPr>
              <w:ind w:firstLineChars="0" w:firstLine="0"/>
              <w:rPr>
                <w:rFonts w:eastAsiaTheme="minorEastAsia"/>
                <w:szCs w:val="24"/>
                <w:lang w:bidi="en-US"/>
              </w:rPr>
            </w:pPr>
          </w:p>
        </w:tc>
      </w:tr>
      <w:tr w:rsidR="00261A27" w14:paraId="54BA0F56" w14:textId="77777777">
        <w:tc>
          <w:tcPr>
            <w:tcW w:w="1296" w:type="dxa"/>
            <w:tcBorders>
              <w:top w:val="single" w:sz="4" w:space="0" w:color="auto"/>
              <w:bottom w:val="single" w:sz="4" w:space="0" w:color="auto"/>
            </w:tcBorders>
            <w:vAlign w:val="center"/>
          </w:tcPr>
          <w:p w14:paraId="229AE337" w14:textId="77777777" w:rsidR="00261A27" w:rsidRDefault="00DA158B">
            <w:pPr>
              <w:ind w:firstLineChars="0" w:firstLine="0"/>
              <w:rPr>
                <w:rFonts w:eastAsiaTheme="minorEastAsia"/>
                <w:lang w:bidi="en-US"/>
              </w:rPr>
            </w:pPr>
            <w:r>
              <w:rPr>
                <w:rFonts w:eastAsiaTheme="minorEastAsia" w:hint="eastAsia"/>
                <w:lang w:bidi="en-US"/>
              </w:rPr>
              <w:t>28</w:t>
            </w:r>
          </w:p>
        </w:tc>
        <w:tc>
          <w:tcPr>
            <w:tcW w:w="1296" w:type="dxa"/>
            <w:tcBorders>
              <w:top w:val="single" w:sz="4" w:space="0" w:color="auto"/>
              <w:bottom w:val="single" w:sz="4" w:space="0" w:color="auto"/>
            </w:tcBorders>
            <w:vAlign w:val="center"/>
          </w:tcPr>
          <w:p w14:paraId="2B0B848E" w14:textId="77777777" w:rsidR="00261A27" w:rsidRDefault="00DA158B">
            <w:pPr>
              <w:ind w:firstLineChars="0" w:firstLine="0"/>
              <w:rPr>
                <w:rFonts w:eastAsiaTheme="minorEastAsia"/>
                <w:szCs w:val="24"/>
                <w:lang w:bidi="en-US"/>
              </w:rPr>
            </w:pPr>
            <w:r>
              <w:rPr>
                <w:rFonts w:cs="Times New Roman"/>
                <w:color w:val="000000"/>
                <w:kern w:val="24"/>
                <w:szCs w:val="24"/>
              </w:rPr>
              <w:t>400</w:t>
            </w:r>
          </w:p>
        </w:tc>
        <w:tc>
          <w:tcPr>
            <w:tcW w:w="1296" w:type="dxa"/>
            <w:tcBorders>
              <w:top w:val="single" w:sz="4" w:space="0" w:color="auto"/>
              <w:bottom w:val="single" w:sz="4" w:space="0" w:color="auto"/>
            </w:tcBorders>
            <w:vAlign w:val="center"/>
          </w:tcPr>
          <w:p w14:paraId="73E911AD" w14:textId="77777777" w:rsidR="00261A27" w:rsidRDefault="00DA158B">
            <w:pPr>
              <w:ind w:firstLineChars="0" w:firstLine="0"/>
              <w:rPr>
                <w:rFonts w:eastAsiaTheme="minorEastAsia"/>
                <w:szCs w:val="24"/>
                <w:lang w:bidi="en-US"/>
              </w:rPr>
            </w:pPr>
            <w:r>
              <w:rPr>
                <w:rFonts w:cs="Times New Roman"/>
                <w:color w:val="000000"/>
                <w:kern w:val="24"/>
                <w:szCs w:val="24"/>
              </w:rPr>
              <w:t>842</w:t>
            </w:r>
          </w:p>
        </w:tc>
        <w:tc>
          <w:tcPr>
            <w:tcW w:w="1296" w:type="dxa"/>
            <w:tcBorders>
              <w:top w:val="single" w:sz="4" w:space="0" w:color="auto"/>
              <w:bottom w:val="single" w:sz="4" w:space="0" w:color="auto"/>
            </w:tcBorders>
            <w:vAlign w:val="center"/>
          </w:tcPr>
          <w:p w14:paraId="4F580EBC"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003A29ED" w14:textId="77777777" w:rsidR="00261A27" w:rsidRDefault="00DA158B">
            <w:pPr>
              <w:ind w:firstLineChars="0" w:firstLine="0"/>
              <w:rPr>
                <w:rFonts w:eastAsiaTheme="minorEastAsia"/>
                <w:szCs w:val="24"/>
                <w:lang w:bidi="en-US"/>
              </w:rPr>
            </w:pPr>
            <w:r>
              <w:rPr>
                <w:rFonts w:cs="Times New Roman"/>
                <w:color w:val="000000"/>
                <w:kern w:val="24"/>
                <w:szCs w:val="24"/>
              </w:rPr>
              <w:t>80</w:t>
            </w:r>
          </w:p>
        </w:tc>
        <w:tc>
          <w:tcPr>
            <w:tcW w:w="1453" w:type="dxa"/>
            <w:tcBorders>
              <w:top w:val="single" w:sz="4" w:space="0" w:color="auto"/>
              <w:bottom w:val="single" w:sz="4" w:space="0" w:color="auto"/>
            </w:tcBorders>
            <w:vAlign w:val="center"/>
          </w:tcPr>
          <w:p w14:paraId="52672497" w14:textId="77777777" w:rsidR="00261A27" w:rsidRDefault="00DA158B">
            <w:pPr>
              <w:ind w:firstLineChars="0" w:firstLine="0"/>
              <w:rPr>
                <w:rFonts w:eastAsiaTheme="minorEastAsia"/>
                <w:szCs w:val="24"/>
                <w:lang w:bidi="en-US"/>
              </w:rPr>
            </w:pPr>
            <w:r>
              <w:rPr>
                <w:rFonts w:cs="Times New Roman"/>
                <w:color w:val="000000"/>
                <w:kern w:val="24"/>
                <w:szCs w:val="24"/>
              </w:rPr>
              <w:t>56.58</w:t>
            </w:r>
          </w:p>
        </w:tc>
        <w:tc>
          <w:tcPr>
            <w:tcW w:w="1140" w:type="dxa"/>
            <w:tcBorders>
              <w:top w:val="single" w:sz="4" w:space="0" w:color="auto"/>
              <w:bottom w:val="single" w:sz="4" w:space="0" w:color="auto"/>
            </w:tcBorders>
            <w:vAlign w:val="center"/>
          </w:tcPr>
          <w:p w14:paraId="59F3973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99.68 </w:t>
            </w:r>
          </w:p>
        </w:tc>
        <w:tc>
          <w:tcPr>
            <w:tcW w:w="1297" w:type="dxa"/>
            <w:tcBorders>
              <w:top w:val="single" w:sz="4" w:space="0" w:color="auto"/>
              <w:bottom w:val="single" w:sz="4" w:space="0" w:color="auto"/>
            </w:tcBorders>
          </w:tcPr>
          <w:p w14:paraId="70FDD3FA" w14:textId="77777777" w:rsidR="00261A27" w:rsidRDefault="00261A27">
            <w:pPr>
              <w:ind w:firstLineChars="0" w:firstLine="0"/>
              <w:rPr>
                <w:rFonts w:eastAsiaTheme="minorEastAsia"/>
                <w:szCs w:val="24"/>
                <w:lang w:bidi="en-US"/>
              </w:rPr>
            </w:pPr>
          </w:p>
        </w:tc>
      </w:tr>
      <w:tr w:rsidR="00261A27" w14:paraId="1CC6F14C" w14:textId="77777777">
        <w:tc>
          <w:tcPr>
            <w:tcW w:w="1296" w:type="dxa"/>
            <w:tcBorders>
              <w:top w:val="single" w:sz="4" w:space="0" w:color="auto"/>
              <w:bottom w:val="single" w:sz="4" w:space="0" w:color="auto"/>
            </w:tcBorders>
            <w:vAlign w:val="center"/>
          </w:tcPr>
          <w:p w14:paraId="00EB3747" w14:textId="77777777" w:rsidR="00261A27" w:rsidRDefault="00DA158B">
            <w:pPr>
              <w:ind w:firstLineChars="0" w:firstLine="0"/>
              <w:rPr>
                <w:rFonts w:eastAsiaTheme="minorEastAsia"/>
                <w:lang w:bidi="en-US"/>
              </w:rPr>
            </w:pPr>
            <w:r>
              <w:rPr>
                <w:rFonts w:eastAsiaTheme="minorEastAsia" w:hint="eastAsia"/>
                <w:lang w:bidi="en-US"/>
              </w:rPr>
              <w:t>29</w:t>
            </w:r>
          </w:p>
        </w:tc>
        <w:tc>
          <w:tcPr>
            <w:tcW w:w="1296" w:type="dxa"/>
            <w:tcBorders>
              <w:top w:val="single" w:sz="4" w:space="0" w:color="auto"/>
              <w:bottom w:val="single" w:sz="4" w:space="0" w:color="auto"/>
            </w:tcBorders>
            <w:vAlign w:val="center"/>
          </w:tcPr>
          <w:p w14:paraId="5AB45AE2"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540F83DE"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7242B2F0"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03D7927C"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001B44BD" w14:textId="77777777" w:rsidR="00261A27" w:rsidRDefault="00DA158B">
            <w:pPr>
              <w:ind w:firstLineChars="0" w:firstLine="0"/>
              <w:rPr>
                <w:rFonts w:eastAsiaTheme="minorEastAsia"/>
                <w:szCs w:val="24"/>
                <w:lang w:bidi="en-US"/>
              </w:rPr>
            </w:pPr>
            <w:r>
              <w:rPr>
                <w:rFonts w:cs="Times New Roman"/>
                <w:color w:val="000000"/>
                <w:kern w:val="24"/>
                <w:szCs w:val="24"/>
              </w:rPr>
              <w:t>47.65</w:t>
            </w:r>
          </w:p>
        </w:tc>
        <w:tc>
          <w:tcPr>
            <w:tcW w:w="1140" w:type="dxa"/>
            <w:tcBorders>
              <w:top w:val="single" w:sz="4" w:space="0" w:color="auto"/>
              <w:bottom w:val="single" w:sz="4" w:space="0" w:color="auto"/>
            </w:tcBorders>
            <w:vAlign w:val="center"/>
          </w:tcPr>
          <w:p w14:paraId="3128C826"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99.82 </w:t>
            </w:r>
          </w:p>
        </w:tc>
        <w:tc>
          <w:tcPr>
            <w:tcW w:w="1297" w:type="dxa"/>
            <w:tcBorders>
              <w:top w:val="single" w:sz="4" w:space="0" w:color="auto"/>
              <w:bottom w:val="single" w:sz="4" w:space="0" w:color="auto"/>
            </w:tcBorders>
            <w:vAlign w:val="center"/>
          </w:tcPr>
          <w:p w14:paraId="04932A35" w14:textId="77777777" w:rsidR="00261A27" w:rsidRDefault="00DA158B">
            <w:pPr>
              <w:ind w:firstLineChars="0" w:firstLine="0"/>
              <w:rPr>
                <w:rFonts w:eastAsiaTheme="minorEastAsia"/>
                <w:szCs w:val="24"/>
                <w:lang w:bidi="en-US"/>
              </w:rPr>
            </w:pPr>
            <w:proofErr w:type="spellStart"/>
            <w:r>
              <w:rPr>
                <w:rFonts w:eastAsia="楷体" w:cs="Times New Roman"/>
                <w:color w:val="000000" w:themeColor="text1"/>
                <w:kern w:val="24"/>
                <w:position w:val="1"/>
                <w:szCs w:val="24"/>
              </w:rPr>
              <w:t>Doehlert</w:t>
            </w:r>
            <w:proofErr w:type="spellEnd"/>
          </w:p>
        </w:tc>
      </w:tr>
      <w:tr w:rsidR="00261A27" w14:paraId="2D94A505" w14:textId="77777777">
        <w:tc>
          <w:tcPr>
            <w:tcW w:w="1296" w:type="dxa"/>
            <w:tcBorders>
              <w:top w:val="single" w:sz="4" w:space="0" w:color="auto"/>
              <w:bottom w:val="single" w:sz="4" w:space="0" w:color="auto"/>
            </w:tcBorders>
            <w:vAlign w:val="center"/>
          </w:tcPr>
          <w:p w14:paraId="1723B360" w14:textId="77777777" w:rsidR="00261A27" w:rsidRDefault="00DA158B">
            <w:pPr>
              <w:ind w:firstLineChars="0" w:firstLine="0"/>
              <w:rPr>
                <w:rFonts w:eastAsiaTheme="minorEastAsia"/>
                <w:lang w:bidi="en-US"/>
              </w:rPr>
            </w:pPr>
            <w:r>
              <w:rPr>
                <w:rFonts w:eastAsiaTheme="minorEastAsia" w:hint="eastAsia"/>
                <w:lang w:bidi="en-US"/>
              </w:rPr>
              <w:t>30</w:t>
            </w:r>
          </w:p>
        </w:tc>
        <w:tc>
          <w:tcPr>
            <w:tcW w:w="1296" w:type="dxa"/>
            <w:tcBorders>
              <w:top w:val="single" w:sz="4" w:space="0" w:color="auto"/>
              <w:bottom w:val="single" w:sz="4" w:space="0" w:color="auto"/>
            </w:tcBorders>
            <w:vAlign w:val="center"/>
          </w:tcPr>
          <w:p w14:paraId="4FA51748" w14:textId="77777777" w:rsidR="00261A27" w:rsidRDefault="00DA158B">
            <w:pPr>
              <w:ind w:firstLineChars="0" w:firstLine="0"/>
              <w:rPr>
                <w:rFonts w:eastAsiaTheme="minorEastAsia"/>
                <w:szCs w:val="24"/>
                <w:lang w:bidi="en-US"/>
              </w:rPr>
            </w:pPr>
            <w:r>
              <w:rPr>
                <w:rFonts w:cs="Times New Roman"/>
                <w:color w:val="000000"/>
                <w:kern w:val="24"/>
                <w:szCs w:val="24"/>
              </w:rPr>
              <w:t>425</w:t>
            </w:r>
          </w:p>
        </w:tc>
        <w:tc>
          <w:tcPr>
            <w:tcW w:w="1296" w:type="dxa"/>
            <w:tcBorders>
              <w:top w:val="single" w:sz="4" w:space="0" w:color="auto"/>
              <w:bottom w:val="single" w:sz="4" w:space="0" w:color="auto"/>
            </w:tcBorders>
            <w:vAlign w:val="center"/>
          </w:tcPr>
          <w:p w14:paraId="0B7B01D9"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0902896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15DBDEF"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444C5649" w14:textId="77777777" w:rsidR="00261A27" w:rsidRDefault="00DA158B">
            <w:pPr>
              <w:ind w:firstLineChars="0" w:firstLine="0"/>
              <w:rPr>
                <w:rFonts w:eastAsiaTheme="minorEastAsia"/>
                <w:szCs w:val="24"/>
                <w:lang w:bidi="en-US"/>
              </w:rPr>
            </w:pPr>
            <w:r>
              <w:rPr>
                <w:rFonts w:cs="Times New Roman"/>
                <w:color w:val="000000"/>
                <w:kern w:val="24"/>
                <w:szCs w:val="24"/>
              </w:rPr>
              <w:t>50</w:t>
            </w:r>
          </w:p>
        </w:tc>
        <w:tc>
          <w:tcPr>
            <w:tcW w:w="1140" w:type="dxa"/>
            <w:tcBorders>
              <w:top w:val="single" w:sz="4" w:space="0" w:color="auto"/>
              <w:bottom w:val="single" w:sz="4" w:space="0" w:color="auto"/>
            </w:tcBorders>
            <w:vAlign w:val="center"/>
          </w:tcPr>
          <w:p w14:paraId="3F970DE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99.87 </w:t>
            </w:r>
          </w:p>
        </w:tc>
        <w:tc>
          <w:tcPr>
            <w:tcW w:w="1297" w:type="dxa"/>
            <w:tcBorders>
              <w:top w:val="single" w:sz="4" w:space="0" w:color="auto"/>
              <w:bottom w:val="single" w:sz="4" w:space="0" w:color="auto"/>
            </w:tcBorders>
            <w:vAlign w:val="center"/>
          </w:tcPr>
          <w:p w14:paraId="20FD3987" w14:textId="77777777" w:rsidR="00261A27" w:rsidRDefault="00261A27">
            <w:pPr>
              <w:ind w:firstLineChars="0" w:firstLine="0"/>
              <w:rPr>
                <w:rFonts w:eastAsiaTheme="minorEastAsia"/>
                <w:szCs w:val="24"/>
                <w:lang w:bidi="en-US"/>
              </w:rPr>
            </w:pPr>
          </w:p>
        </w:tc>
      </w:tr>
      <w:tr w:rsidR="00261A27" w14:paraId="456C1E20" w14:textId="77777777">
        <w:tc>
          <w:tcPr>
            <w:tcW w:w="1296" w:type="dxa"/>
            <w:tcBorders>
              <w:top w:val="single" w:sz="4" w:space="0" w:color="auto"/>
              <w:bottom w:val="single" w:sz="4" w:space="0" w:color="auto"/>
            </w:tcBorders>
            <w:vAlign w:val="center"/>
          </w:tcPr>
          <w:p w14:paraId="3A8B7467" w14:textId="77777777" w:rsidR="00261A27" w:rsidRDefault="00DA158B">
            <w:pPr>
              <w:ind w:firstLineChars="0" w:firstLine="0"/>
              <w:rPr>
                <w:rFonts w:eastAsiaTheme="minorEastAsia"/>
                <w:lang w:bidi="en-US"/>
              </w:rPr>
            </w:pPr>
            <w:r>
              <w:rPr>
                <w:rFonts w:eastAsiaTheme="minorEastAsia" w:hint="eastAsia"/>
                <w:lang w:bidi="en-US"/>
              </w:rPr>
              <w:t>31</w:t>
            </w:r>
          </w:p>
        </w:tc>
        <w:tc>
          <w:tcPr>
            <w:tcW w:w="1296" w:type="dxa"/>
            <w:tcBorders>
              <w:top w:val="single" w:sz="4" w:space="0" w:color="auto"/>
              <w:bottom w:val="single" w:sz="4" w:space="0" w:color="auto"/>
            </w:tcBorders>
            <w:vAlign w:val="center"/>
          </w:tcPr>
          <w:p w14:paraId="12FD671E"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1E699941" w14:textId="77777777" w:rsidR="00261A27" w:rsidRDefault="00DA158B">
            <w:pPr>
              <w:ind w:firstLineChars="0" w:firstLine="0"/>
              <w:rPr>
                <w:rFonts w:eastAsiaTheme="minorEastAsia"/>
                <w:szCs w:val="24"/>
                <w:lang w:bidi="en-US"/>
              </w:rPr>
            </w:pPr>
            <w:r>
              <w:rPr>
                <w:rFonts w:cs="Times New Roman"/>
                <w:color w:val="000000"/>
                <w:kern w:val="24"/>
                <w:szCs w:val="24"/>
              </w:rPr>
              <w:t>1000</w:t>
            </w:r>
          </w:p>
        </w:tc>
        <w:tc>
          <w:tcPr>
            <w:tcW w:w="1296" w:type="dxa"/>
            <w:tcBorders>
              <w:top w:val="single" w:sz="4" w:space="0" w:color="auto"/>
              <w:bottom w:val="single" w:sz="4" w:space="0" w:color="auto"/>
            </w:tcBorders>
            <w:vAlign w:val="center"/>
          </w:tcPr>
          <w:p w14:paraId="542924A9"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9703D43"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71EB1352"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140" w:type="dxa"/>
            <w:tcBorders>
              <w:top w:val="single" w:sz="4" w:space="0" w:color="auto"/>
              <w:bottom w:val="single" w:sz="4" w:space="0" w:color="auto"/>
            </w:tcBorders>
            <w:vAlign w:val="center"/>
          </w:tcPr>
          <w:p w14:paraId="625124C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99.63 </w:t>
            </w:r>
          </w:p>
        </w:tc>
        <w:tc>
          <w:tcPr>
            <w:tcW w:w="1297" w:type="dxa"/>
            <w:tcBorders>
              <w:top w:val="single" w:sz="4" w:space="0" w:color="auto"/>
              <w:bottom w:val="single" w:sz="4" w:space="0" w:color="auto"/>
            </w:tcBorders>
            <w:vAlign w:val="center"/>
          </w:tcPr>
          <w:p w14:paraId="5DFCC706" w14:textId="77777777" w:rsidR="00261A27" w:rsidRDefault="00261A27">
            <w:pPr>
              <w:ind w:firstLineChars="0" w:firstLine="0"/>
              <w:rPr>
                <w:rFonts w:eastAsiaTheme="minorEastAsia"/>
                <w:szCs w:val="24"/>
                <w:lang w:bidi="en-US"/>
              </w:rPr>
            </w:pPr>
          </w:p>
        </w:tc>
      </w:tr>
      <w:tr w:rsidR="00261A27" w14:paraId="4C525B7F" w14:textId="77777777">
        <w:tc>
          <w:tcPr>
            <w:tcW w:w="1296" w:type="dxa"/>
            <w:tcBorders>
              <w:top w:val="single" w:sz="4" w:space="0" w:color="auto"/>
              <w:bottom w:val="single" w:sz="4" w:space="0" w:color="auto"/>
            </w:tcBorders>
            <w:vAlign w:val="center"/>
          </w:tcPr>
          <w:p w14:paraId="5FCC8F82" w14:textId="77777777" w:rsidR="00261A27" w:rsidRDefault="00DA158B">
            <w:pPr>
              <w:ind w:firstLineChars="0" w:firstLine="0"/>
              <w:rPr>
                <w:rFonts w:eastAsiaTheme="minorEastAsia"/>
                <w:lang w:bidi="en-US"/>
              </w:rPr>
            </w:pPr>
            <w:r>
              <w:rPr>
                <w:rFonts w:eastAsiaTheme="minorEastAsia" w:hint="eastAsia"/>
                <w:lang w:bidi="en-US"/>
              </w:rPr>
              <w:t>32</w:t>
            </w:r>
          </w:p>
        </w:tc>
        <w:tc>
          <w:tcPr>
            <w:tcW w:w="1296" w:type="dxa"/>
            <w:tcBorders>
              <w:top w:val="single" w:sz="4" w:space="0" w:color="auto"/>
              <w:bottom w:val="single" w:sz="4" w:space="0" w:color="auto"/>
            </w:tcBorders>
            <w:vAlign w:val="center"/>
          </w:tcPr>
          <w:p w14:paraId="45AA5EEB" w14:textId="77777777" w:rsidR="00261A27" w:rsidRDefault="00DA158B">
            <w:pPr>
              <w:ind w:firstLineChars="0" w:firstLine="0"/>
              <w:rPr>
                <w:rFonts w:eastAsiaTheme="minorEastAsia"/>
                <w:szCs w:val="24"/>
                <w:lang w:bidi="en-US"/>
              </w:rPr>
            </w:pPr>
            <w:r>
              <w:rPr>
                <w:rFonts w:cs="Times New Roman"/>
                <w:color w:val="000000"/>
                <w:kern w:val="24"/>
                <w:szCs w:val="24"/>
              </w:rPr>
              <w:t>395</w:t>
            </w:r>
          </w:p>
        </w:tc>
        <w:tc>
          <w:tcPr>
            <w:tcW w:w="1296" w:type="dxa"/>
            <w:tcBorders>
              <w:top w:val="single" w:sz="4" w:space="0" w:color="auto"/>
              <w:bottom w:val="single" w:sz="4" w:space="0" w:color="auto"/>
            </w:tcBorders>
            <w:vAlign w:val="center"/>
          </w:tcPr>
          <w:p w14:paraId="34083E67" w14:textId="77777777" w:rsidR="00261A27" w:rsidRDefault="00DA158B">
            <w:pPr>
              <w:ind w:firstLineChars="0" w:firstLine="0"/>
              <w:rPr>
                <w:rFonts w:eastAsiaTheme="minorEastAsia"/>
                <w:szCs w:val="24"/>
                <w:lang w:bidi="en-US"/>
              </w:rPr>
            </w:pPr>
            <w:r>
              <w:rPr>
                <w:rFonts w:cs="Times New Roman"/>
                <w:color w:val="000000"/>
                <w:kern w:val="24"/>
                <w:szCs w:val="24"/>
              </w:rPr>
              <w:t>1000</w:t>
            </w:r>
          </w:p>
        </w:tc>
        <w:tc>
          <w:tcPr>
            <w:tcW w:w="1296" w:type="dxa"/>
            <w:tcBorders>
              <w:top w:val="single" w:sz="4" w:space="0" w:color="auto"/>
              <w:bottom w:val="single" w:sz="4" w:space="0" w:color="auto"/>
            </w:tcBorders>
            <w:vAlign w:val="center"/>
          </w:tcPr>
          <w:p w14:paraId="3B4ED7E0"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5ABC79C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0B989320" w14:textId="77777777" w:rsidR="00261A27" w:rsidRDefault="00DA158B">
            <w:pPr>
              <w:ind w:firstLineChars="0" w:firstLine="0"/>
              <w:rPr>
                <w:rFonts w:eastAsiaTheme="minorEastAsia"/>
                <w:szCs w:val="24"/>
                <w:lang w:bidi="en-US"/>
              </w:rPr>
            </w:pPr>
            <w:r>
              <w:rPr>
                <w:rFonts w:cs="Times New Roman"/>
                <w:color w:val="000000"/>
                <w:kern w:val="24"/>
                <w:szCs w:val="24"/>
              </w:rPr>
              <w:t>39.5</w:t>
            </w:r>
          </w:p>
        </w:tc>
        <w:tc>
          <w:tcPr>
            <w:tcW w:w="1140" w:type="dxa"/>
            <w:tcBorders>
              <w:top w:val="single" w:sz="4" w:space="0" w:color="auto"/>
              <w:bottom w:val="single" w:sz="4" w:space="0" w:color="auto"/>
            </w:tcBorders>
            <w:vAlign w:val="center"/>
          </w:tcPr>
          <w:p w14:paraId="7750DF34"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99.68 </w:t>
            </w:r>
          </w:p>
        </w:tc>
        <w:tc>
          <w:tcPr>
            <w:tcW w:w="1297" w:type="dxa"/>
            <w:tcBorders>
              <w:top w:val="single" w:sz="4" w:space="0" w:color="auto"/>
              <w:bottom w:val="single" w:sz="4" w:space="0" w:color="auto"/>
            </w:tcBorders>
            <w:vAlign w:val="center"/>
          </w:tcPr>
          <w:p w14:paraId="748FD103" w14:textId="77777777" w:rsidR="00261A27" w:rsidRDefault="00261A27">
            <w:pPr>
              <w:ind w:firstLineChars="0" w:firstLine="0"/>
              <w:rPr>
                <w:rFonts w:eastAsiaTheme="minorEastAsia"/>
                <w:szCs w:val="24"/>
                <w:lang w:bidi="en-US"/>
              </w:rPr>
            </w:pPr>
          </w:p>
        </w:tc>
      </w:tr>
      <w:tr w:rsidR="00261A27" w14:paraId="67F37C73" w14:textId="77777777">
        <w:tc>
          <w:tcPr>
            <w:tcW w:w="1296" w:type="dxa"/>
            <w:tcBorders>
              <w:top w:val="single" w:sz="4" w:space="0" w:color="auto"/>
              <w:bottom w:val="single" w:sz="4" w:space="0" w:color="auto"/>
            </w:tcBorders>
            <w:vAlign w:val="center"/>
          </w:tcPr>
          <w:p w14:paraId="0E8CF746" w14:textId="77777777" w:rsidR="00261A27" w:rsidRDefault="00DA158B">
            <w:pPr>
              <w:ind w:firstLineChars="0" w:firstLine="0"/>
              <w:rPr>
                <w:rFonts w:eastAsiaTheme="minorEastAsia"/>
                <w:lang w:bidi="en-US"/>
              </w:rPr>
            </w:pPr>
            <w:r>
              <w:rPr>
                <w:rFonts w:eastAsiaTheme="minorEastAsia" w:hint="eastAsia"/>
                <w:lang w:bidi="en-US"/>
              </w:rPr>
              <w:t>33</w:t>
            </w:r>
          </w:p>
        </w:tc>
        <w:tc>
          <w:tcPr>
            <w:tcW w:w="1296" w:type="dxa"/>
            <w:tcBorders>
              <w:top w:val="single" w:sz="4" w:space="0" w:color="auto"/>
              <w:bottom w:val="single" w:sz="4" w:space="0" w:color="auto"/>
            </w:tcBorders>
            <w:vAlign w:val="center"/>
          </w:tcPr>
          <w:p w14:paraId="50F6EDA1" w14:textId="77777777" w:rsidR="00261A27" w:rsidRDefault="00DA158B">
            <w:pPr>
              <w:ind w:firstLineChars="0" w:firstLine="0"/>
              <w:rPr>
                <w:rFonts w:eastAsiaTheme="minorEastAsia"/>
                <w:szCs w:val="24"/>
                <w:lang w:bidi="en-US"/>
              </w:rPr>
            </w:pPr>
            <w:r>
              <w:rPr>
                <w:rFonts w:cs="Times New Roman"/>
                <w:color w:val="000000"/>
                <w:kern w:val="24"/>
                <w:szCs w:val="24"/>
              </w:rPr>
              <w:t>385</w:t>
            </w:r>
          </w:p>
        </w:tc>
        <w:tc>
          <w:tcPr>
            <w:tcW w:w="1296" w:type="dxa"/>
            <w:tcBorders>
              <w:top w:val="single" w:sz="4" w:space="0" w:color="auto"/>
              <w:bottom w:val="single" w:sz="4" w:space="0" w:color="auto"/>
            </w:tcBorders>
            <w:vAlign w:val="center"/>
          </w:tcPr>
          <w:p w14:paraId="2C0711FB"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26499184"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6F604BCB"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5C489897" w14:textId="77777777" w:rsidR="00261A27" w:rsidRDefault="00DA158B">
            <w:pPr>
              <w:ind w:firstLineChars="0" w:firstLine="0"/>
              <w:rPr>
                <w:rFonts w:eastAsiaTheme="minorEastAsia"/>
                <w:szCs w:val="24"/>
                <w:lang w:bidi="en-US"/>
              </w:rPr>
            </w:pPr>
            <w:r>
              <w:rPr>
                <w:rFonts w:cs="Times New Roman"/>
                <w:color w:val="000000"/>
                <w:kern w:val="24"/>
                <w:szCs w:val="24"/>
              </w:rPr>
              <w:t>45.29</w:t>
            </w:r>
          </w:p>
        </w:tc>
        <w:tc>
          <w:tcPr>
            <w:tcW w:w="1140" w:type="dxa"/>
            <w:tcBorders>
              <w:top w:val="single" w:sz="4" w:space="0" w:color="auto"/>
              <w:bottom w:val="single" w:sz="4" w:space="0" w:color="auto"/>
            </w:tcBorders>
            <w:vAlign w:val="center"/>
          </w:tcPr>
          <w:p w14:paraId="6812BDC8"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99.81 </w:t>
            </w:r>
          </w:p>
        </w:tc>
        <w:tc>
          <w:tcPr>
            <w:tcW w:w="1297" w:type="dxa"/>
            <w:tcBorders>
              <w:top w:val="single" w:sz="4" w:space="0" w:color="auto"/>
              <w:bottom w:val="single" w:sz="4" w:space="0" w:color="auto"/>
            </w:tcBorders>
            <w:vAlign w:val="center"/>
          </w:tcPr>
          <w:p w14:paraId="32079532" w14:textId="77777777" w:rsidR="00261A27" w:rsidRDefault="00261A27">
            <w:pPr>
              <w:ind w:firstLineChars="0" w:firstLine="0"/>
              <w:rPr>
                <w:rFonts w:eastAsiaTheme="minorEastAsia"/>
                <w:szCs w:val="24"/>
                <w:lang w:bidi="en-US"/>
              </w:rPr>
            </w:pPr>
          </w:p>
        </w:tc>
      </w:tr>
      <w:tr w:rsidR="00261A27" w14:paraId="4D51D017" w14:textId="77777777">
        <w:tc>
          <w:tcPr>
            <w:tcW w:w="1296" w:type="dxa"/>
            <w:tcBorders>
              <w:top w:val="single" w:sz="4" w:space="0" w:color="auto"/>
              <w:bottom w:val="single" w:sz="4" w:space="0" w:color="auto"/>
            </w:tcBorders>
            <w:vAlign w:val="center"/>
          </w:tcPr>
          <w:p w14:paraId="02FA2717" w14:textId="77777777" w:rsidR="00261A27" w:rsidRDefault="00DA158B">
            <w:pPr>
              <w:ind w:firstLineChars="0" w:firstLine="0"/>
              <w:rPr>
                <w:rFonts w:eastAsiaTheme="minorEastAsia"/>
                <w:lang w:bidi="en-US"/>
              </w:rPr>
            </w:pPr>
            <w:r>
              <w:rPr>
                <w:rFonts w:eastAsiaTheme="minorEastAsia" w:hint="eastAsia"/>
                <w:lang w:bidi="en-US"/>
              </w:rPr>
              <w:t>34</w:t>
            </w:r>
          </w:p>
        </w:tc>
        <w:tc>
          <w:tcPr>
            <w:tcW w:w="1296" w:type="dxa"/>
            <w:tcBorders>
              <w:top w:val="single" w:sz="4" w:space="0" w:color="auto"/>
              <w:bottom w:val="single" w:sz="4" w:space="0" w:color="auto"/>
            </w:tcBorders>
            <w:vAlign w:val="center"/>
          </w:tcPr>
          <w:p w14:paraId="51BA52A1" w14:textId="77777777" w:rsidR="00261A27" w:rsidRDefault="00DA158B">
            <w:pPr>
              <w:ind w:firstLineChars="0" w:firstLine="0"/>
              <w:rPr>
                <w:rFonts w:eastAsiaTheme="minorEastAsia"/>
                <w:szCs w:val="24"/>
                <w:lang w:bidi="en-US"/>
              </w:rPr>
            </w:pPr>
            <w:r>
              <w:rPr>
                <w:rFonts w:cs="Times New Roman"/>
                <w:color w:val="000000"/>
                <w:kern w:val="24"/>
                <w:szCs w:val="24"/>
              </w:rPr>
              <w:t>395</w:t>
            </w:r>
          </w:p>
        </w:tc>
        <w:tc>
          <w:tcPr>
            <w:tcW w:w="1296" w:type="dxa"/>
            <w:tcBorders>
              <w:top w:val="single" w:sz="4" w:space="0" w:color="auto"/>
              <w:bottom w:val="single" w:sz="4" w:space="0" w:color="auto"/>
            </w:tcBorders>
            <w:vAlign w:val="center"/>
          </w:tcPr>
          <w:p w14:paraId="7400C9F2" w14:textId="77777777" w:rsidR="00261A27" w:rsidRDefault="00DA158B">
            <w:pPr>
              <w:ind w:firstLineChars="0" w:firstLine="0"/>
              <w:rPr>
                <w:rFonts w:eastAsiaTheme="minorEastAsia"/>
                <w:szCs w:val="24"/>
                <w:lang w:bidi="en-US"/>
              </w:rPr>
            </w:pPr>
            <w:r>
              <w:rPr>
                <w:rFonts w:cs="Times New Roman"/>
                <w:color w:val="000000"/>
                <w:kern w:val="24"/>
                <w:szCs w:val="24"/>
              </w:rPr>
              <w:t>700</w:t>
            </w:r>
          </w:p>
        </w:tc>
        <w:tc>
          <w:tcPr>
            <w:tcW w:w="1296" w:type="dxa"/>
            <w:tcBorders>
              <w:top w:val="single" w:sz="4" w:space="0" w:color="auto"/>
              <w:bottom w:val="single" w:sz="4" w:space="0" w:color="auto"/>
            </w:tcBorders>
            <w:vAlign w:val="center"/>
          </w:tcPr>
          <w:p w14:paraId="5D50497D"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6C2034EC"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2A9B2CE2" w14:textId="77777777" w:rsidR="00261A27" w:rsidRDefault="00DA158B">
            <w:pPr>
              <w:ind w:firstLineChars="0" w:firstLine="0"/>
              <w:rPr>
                <w:rFonts w:eastAsiaTheme="minorEastAsia"/>
                <w:szCs w:val="24"/>
                <w:lang w:bidi="en-US"/>
              </w:rPr>
            </w:pPr>
            <w:r>
              <w:rPr>
                <w:rFonts w:cs="Times New Roman"/>
                <w:color w:val="000000"/>
                <w:kern w:val="24"/>
                <w:szCs w:val="24"/>
              </w:rPr>
              <w:t>56.43</w:t>
            </w:r>
          </w:p>
        </w:tc>
        <w:tc>
          <w:tcPr>
            <w:tcW w:w="1140" w:type="dxa"/>
            <w:tcBorders>
              <w:top w:val="single" w:sz="4" w:space="0" w:color="auto"/>
              <w:bottom w:val="single" w:sz="4" w:space="0" w:color="auto"/>
            </w:tcBorders>
            <w:vAlign w:val="center"/>
          </w:tcPr>
          <w:p w14:paraId="1E15AA5A"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99.86 </w:t>
            </w:r>
          </w:p>
        </w:tc>
        <w:tc>
          <w:tcPr>
            <w:tcW w:w="1297" w:type="dxa"/>
            <w:tcBorders>
              <w:top w:val="single" w:sz="4" w:space="0" w:color="auto"/>
              <w:bottom w:val="single" w:sz="4" w:space="0" w:color="auto"/>
            </w:tcBorders>
            <w:vAlign w:val="center"/>
          </w:tcPr>
          <w:p w14:paraId="403506C7" w14:textId="77777777" w:rsidR="00261A27" w:rsidRDefault="00261A27">
            <w:pPr>
              <w:ind w:firstLineChars="0" w:firstLine="0"/>
              <w:rPr>
                <w:rFonts w:eastAsiaTheme="minorEastAsia"/>
                <w:szCs w:val="24"/>
                <w:lang w:bidi="en-US"/>
              </w:rPr>
            </w:pPr>
          </w:p>
        </w:tc>
      </w:tr>
      <w:tr w:rsidR="00261A27" w14:paraId="5523D6F1" w14:textId="77777777">
        <w:tc>
          <w:tcPr>
            <w:tcW w:w="1296" w:type="dxa"/>
            <w:tcBorders>
              <w:top w:val="single" w:sz="4" w:space="0" w:color="auto"/>
              <w:bottom w:val="single" w:sz="4" w:space="0" w:color="auto"/>
            </w:tcBorders>
            <w:vAlign w:val="center"/>
          </w:tcPr>
          <w:p w14:paraId="56A8ED5A" w14:textId="77777777" w:rsidR="00261A27" w:rsidRDefault="00DA158B">
            <w:pPr>
              <w:ind w:firstLineChars="0" w:firstLine="0"/>
              <w:rPr>
                <w:rFonts w:eastAsiaTheme="minorEastAsia"/>
                <w:lang w:bidi="en-US"/>
              </w:rPr>
            </w:pPr>
            <w:r>
              <w:rPr>
                <w:rFonts w:eastAsiaTheme="minorEastAsia" w:hint="eastAsia"/>
                <w:lang w:bidi="en-US"/>
              </w:rPr>
              <w:t>35</w:t>
            </w:r>
          </w:p>
        </w:tc>
        <w:tc>
          <w:tcPr>
            <w:tcW w:w="1296" w:type="dxa"/>
            <w:tcBorders>
              <w:top w:val="single" w:sz="4" w:space="0" w:color="auto"/>
              <w:bottom w:val="single" w:sz="4" w:space="0" w:color="auto"/>
            </w:tcBorders>
            <w:vAlign w:val="center"/>
          </w:tcPr>
          <w:p w14:paraId="29A67E39"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73451317" w14:textId="77777777" w:rsidR="00261A27" w:rsidRDefault="00DA158B">
            <w:pPr>
              <w:ind w:firstLineChars="0" w:firstLine="0"/>
              <w:rPr>
                <w:rFonts w:eastAsiaTheme="minorEastAsia"/>
                <w:szCs w:val="24"/>
                <w:lang w:bidi="en-US"/>
              </w:rPr>
            </w:pPr>
            <w:r>
              <w:rPr>
                <w:rFonts w:cs="Times New Roman"/>
                <w:color w:val="000000"/>
                <w:kern w:val="24"/>
                <w:szCs w:val="24"/>
              </w:rPr>
              <w:t>700</w:t>
            </w:r>
          </w:p>
        </w:tc>
        <w:tc>
          <w:tcPr>
            <w:tcW w:w="1296" w:type="dxa"/>
            <w:tcBorders>
              <w:top w:val="single" w:sz="4" w:space="0" w:color="auto"/>
              <w:bottom w:val="single" w:sz="4" w:space="0" w:color="auto"/>
            </w:tcBorders>
            <w:vAlign w:val="center"/>
          </w:tcPr>
          <w:p w14:paraId="3BFA5703"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0DE8D919"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8DD40BD" w14:textId="77777777" w:rsidR="00261A27" w:rsidRDefault="00DA158B">
            <w:pPr>
              <w:ind w:firstLineChars="0" w:firstLine="0"/>
              <w:rPr>
                <w:rFonts w:eastAsiaTheme="minorEastAsia"/>
                <w:szCs w:val="24"/>
                <w:lang w:bidi="en-US"/>
              </w:rPr>
            </w:pPr>
            <w:r>
              <w:rPr>
                <w:rFonts w:cs="Times New Roman"/>
                <w:color w:val="000000"/>
                <w:kern w:val="24"/>
                <w:szCs w:val="24"/>
              </w:rPr>
              <w:t>59.29</w:t>
            </w:r>
          </w:p>
        </w:tc>
        <w:tc>
          <w:tcPr>
            <w:tcW w:w="1140" w:type="dxa"/>
            <w:tcBorders>
              <w:top w:val="single" w:sz="4" w:space="0" w:color="auto"/>
              <w:bottom w:val="single" w:sz="4" w:space="0" w:color="auto"/>
            </w:tcBorders>
            <w:vAlign w:val="center"/>
          </w:tcPr>
          <w:p w14:paraId="1B097664"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99.84 </w:t>
            </w:r>
          </w:p>
        </w:tc>
        <w:tc>
          <w:tcPr>
            <w:tcW w:w="1297" w:type="dxa"/>
            <w:tcBorders>
              <w:top w:val="single" w:sz="4" w:space="0" w:color="auto"/>
              <w:bottom w:val="single" w:sz="4" w:space="0" w:color="auto"/>
            </w:tcBorders>
            <w:vAlign w:val="center"/>
          </w:tcPr>
          <w:p w14:paraId="550FAB1A" w14:textId="77777777" w:rsidR="00261A27" w:rsidRDefault="00261A27">
            <w:pPr>
              <w:ind w:firstLineChars="0" w:firstLine="0"/>
              <w:rPr>
                <w:rFonts w:eastAsiaTheme="minorEastAsia"/>
                <w:szCs w:val="24"/>
                <w:lang w:bidi="en-US"/>
              </w:rPr>
            </w:pPr>
          </w:p>
        </w:tc>
      </w:tr>
      <w:tr w:rsidR="00261A27" w14:paraId="45A2599F" w14:textId="77777777">
        <w:tc>
          <w:tcPr>
            <w:tcW w:w="1296" w:type="dxa"/>
            <w:tcBorders>
              <w:top w:val="single" w:sz="4" w:space="0" w:color="auto"/>
              <w:bottom w:val="single" w:sz="4" w:space="0" w:color="auto"/>
            </w:tcBorders>
            <w:vAlign w:val="center"/>
          </w:tcPr>
          <w:p w14:paraId="5AF9B4DD" w14:textId="77777777" w:rsidR="00261A27" w:rsidRDefault="00DA158B">
            <w:pPr>
              <w:ind w:firstLineChars="0" w:firstLine="0"/>
              <w:rPr>
                <w:rFonts w:eastAsiaTheme="minorEastAsia"/>
                <w:lang w:bidi="en-US"/>
              </w:rPr>
            </w:pPr>
            <w:r>
              <w:rPr>
                <w:rFonts w:eastAsiaTheme="minorEastAsia" w:hint="eastAsia"/>
                <w:lang w:bidi="en-US"/>
              </w:rPr>
              <w:t>36</w:t>
            </w:r>
          </w:p>
        </w:tc>
        <w:tc>
          <w:tcPr>
            <w:tcW w:w="1296" w:type="dxa"/>
            <w:tcBorders>
              <w:top w:val="single" w:sz="4" w:space="0" w:color="auto"/>
              <w:bottom w:val="single" w:sz="4" w:space="0" w:color="auto"/>
            </w:tcBorders>
            <w:vAlign w:val="center"/>
          </w:tcPr>
          <w:p w14:paraId="389C6FE8"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647DE727" w14:textId="77777777" w:rsidR="00261A27" w:rsidRDefault="00DA158B">
            <w:pPr>
              <w:ind w:firstLineChars="0" w:firstLine="0"/>
              <w:rPr>
                <w:rFonts w:eastAsiaTheme="minorEastAsia"/>
                <w:szCs w:val="24"/>
                <w:lang w:bidi="en-US"/>
              </w:rPr>
            </w:pPr>
            <w:r>
              <w:rPr>
                <w:rFonts w:cs="Times New Roman"/>
                <w:color w:val="000000"/>
                <w:kern w:val="24"/>
                <w:szCs w:val="24"/>
              </w:rPr>
              <w:t>900</w:t>
            </w:r>
          </w:p>
        </w:tc>
        <w:tc>
          <w:tcPr>
            <w:tcW w:w="1296" w:type="dxa"/>
            <w:tcBorders>
              <w:top w:val="single" w:sz="4" w:space="0" w:color="auto"/>
              <w:bottom w:val="single" w:sz="4" w:space="0" w:color="auto"/>
            </w:tcBorders>
            <w:vAlign w:val="center"/>
          </w:tcPr>
          <w:p w14:paraId="4D19B522"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6E46BDC1"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2AEA7E3D" w14:textId="77777777" w:rsidR="00261A27" w:rsidRDefault="00DA158B">
            <w:pPr>
              <w:ind w:firstLineChars="0" w:firstLine="0"/>
              <w:rPr>
                <w:rFonts w:eastAsiaTheme="minorEastAsia"/>
                <w:szCs w:val="24"/>
                <w:lang w:bidi="en-US"/>
              </w:rPr>
            </w:pPr>
            <w:r>
              <w:rPr>
                <w:rFonts w:cs="Times New Roman"/>
                <w:color w:val="000000"/>
                <w:kern w:val="24"/>
                <w:szCs w:val="24"/>
              </w:rPr>
              <w:t>41.92</w:t>
            </w:r>
          </w:p>
        </w:tc>
        <w:tc>
          <w:tcPr>
            <w:tcW w:w="1140" w:type="dxa"/>
            <w:tcBorders>
              <w:top w:val="single" w:sz="4" w:space="0" w:color="auto"/>
              <w:bottom w:val="single" w:sz="4" w:space="0" w:color="auto"/>
            </w:tcBorders>
            <w:vAlign w:val="center"/>
          </w:tcPr>
          <w:p w14:paraId="00F9BE02"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99.67 </w:t>
            </w:r>
          </w:p>
        </w:tc>
        <w:tc>
          <w:tcPr>
            <w:tcW w:w="1297" w:type="dxa"/>
            <w:tcBorders>
              <w:top w:val="single" w:sz="4" w:space="0" w:color="auto"/>
              <w:bottom w:val="single" w:sz="4" w:space="0" w:color="auto"/>
            </w:tcBorders>
            <w:vAlign w:val="center"/>
          </w:tcPr>
          <w:p w14:paraId="07FB1006" w14:textId="77777777" w:rsidR="00261A27" w:rsidRDefault="00261A27">
            <w:pPr>
              <w:ind w:firstLineChars="0" w:firstLine="0"/>
              <w:rPr>
                <w:rFonts w:eastAsiaTheme="minorEastAsia"/>
                <w:szCs w:val="24"/>
                <w:lang w:bidi="en-US"/>
              </w:rPr>
            </w:pPr>
          </w:p>
        </w:tc>
      </w:tr>
      <w:tr w:rsidR="00261A27" w14:paraId="5680DF83" w14:textId="77777777">
        <w:tc>
          <w:tcPr>
            <w:tcW w:w="1296" w:type="dxa"/>
            <w:tcBorders>
              <w:top w:val="single" w:sz="4" w:space="0" w:color="auto"/>
              <w:bottom w:val="single" w:sz="4" w:space="0" w:color="auto"/>
            </w:tcBorders>
            <w:vAlign w:val="center"/>
          </w:tcPr>
          <w:p w14:paraId="00550AE2" w14:textId="77777777" w:rsidR="00261A27" w:rsidRDefault="00DA158B">
            <w:pPr>
              <w:ind w:firstLineChars="0" w:firstLine="0"/>
              <w:rPr>
                <w:rFonts w:eastAsiaTheme="minorEastAsia"/>
                <w:lang w:bidi="en-US"/>
              </w:rPr>
            </w:pPr>
            <w:r>
              <w:rPr>
                <w:rFonts w:eastAsiaTheme="minorEastAsia" w:hint="eastAsia"/>
                <w:lang w:bidi="en-US"/>
              </w:rPr>
              <w:t>37</w:t>
            </w:r>
          </w:p>
        </w:tc>
        <w:tc>
          <w:tcPr>
            <w:tcW w:w="1296" w:type="dxa"/>
            <w:tcBorders>
              <w:top w:val="single" w:sz="4" w:space="0" w:color="auto"/>
              <w:bottom w:val="single" w:sz="4" w:space="0" w:color="auto"/>
            </w:tcBorders>
            <w:vAlign w:val="center"/>
          </w:tcPr>
          <w:p w14:paraId="598F414A" w14:textId="77777777" w:rsidR="00261A27" w:rsidRDefault="00DA158B">
            <w:pPr>
              <w:ind w:firstLineChars="0" w:firstLine="0"/>
              <w:rPr>
                <w:rFonts w:eastAsiaTheme="minorEastAsia"/>
                <w:szCs w:val="24"/>
                <w:lang w:bidi="en-US"/>
              </w:rPr>
            </w:pPr>
            <w:r>
              <w:rPr>
                <w:rFonts w:cs="Times New Roman"/>
                <w:color w:val="000000"/>
                <w:kern w:val="24"/>
                <w:szCs w:val="24"/>
              </w:rPr>
              <w:t>395</w:t>
            </w:r>
          </w:p>
        </w:tc>
        <w:tc>
          <w:tcPr>
            <w:tcW w:w="1296" w:type="dxa"/>
            <w:tcBorders>
              <w:top w:val="single" w:sz="4" w:space="0" w:color="auto"/>
              <w:bottom w:val="single" w:sz="4" w:space="0" w:color="auto"/>
            </w:tcBorders>
            <w:vAlign w:val="center"/>
          </w:tcPr>
          <w:p w14:paraId="67C88EC5" w14:textId="77777777" w:rsidR="00261A27" w:rsidRDefault="00DA158B">
            <w:pPr>
              <w:ind w:firstLineChars="0" w:firstLine="0"/>
              <w:rPr>
                <w:rFonts w:eastAsiaTheme="minorEastAsia"/>
                <w:szCs w:val="24"/>
                <w:lang w:bidi="en-US"/>
              </w:rPr>
            </w:pPr>
            <w:r>
              <w:rPr>
                <w:rFonts w:cs="Times New Roman"/>
                <w:color w:val="000000"/>
                <w:kern w:val="24"/>
                <w:szCs w:val="24"/>
              </w:rPr>
              <w:t>900</w:t>
            </w:r>
          </w:p>
        </w:tc>
        <w:tc>
          <w:tcPr>
            <w:tcW w:w="1296" w:type="dxa"/>
            <w:tcBorders>
              <w:top w:val="single" w:sz="4" w:space="0" w:color="auto"/>
              <w:bottom w:val="single" w:sz="4" w:space="0" w:color="auto"/>
            </w:tcBorders>
            <w:vAlign w:val="center"/>
          </w:tcPr>
          <w:p w14:paraId="141A1075"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46F619C4"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6A47560F" w14:textId="77777777" w:rsidR="00261A27" w:rsidRDefault="00DA158B">
            <w:pPr>
              <w:ind w:firstLineChars="0" w:firstLine="0"/>
              <w:rPr>
                <w:rFonts w:eastAsiaTheme="minorEastAsia"/>
                <w:szCs w:val="24"/>
                <w:lang w:bidi="en-US"/>
              </w:rPr>
            </w:pPr>
            <w:r>
              <w:rPr>
                <w:rFonts w:cs="Times New Roman"/>
                <w:color w:val="000000"/>
                <w:kern w:val="24"/>
                <w:szCs w:val="24"/>
              </w:rPr>
              <w:t>39.9</w:t>
            </w:r>
          </w:p>
        </w:tc>
        <w:tc>
          <w:tcPr>
            <w:tcW w:w="1140" w:type="dxa"/>
            <w:tcBorders>
              <w:top w:val="single" w:sz="4" w:space="0" w:color="auto"/>
              <w:bottom w:val="single" w:sz="4" w:space="0" w:color="auto"/>
            </w:tcBorders>
            <w:vAlign w:val="center"/>
          </w:tcPr>
          <w:p w14:paraId="4DBD5FD4"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99.71 </w:t>
            </w:r>
          </w:p>
        </w:tc>
        <w:tc>
          <w:tcPr>
            <w:tcW w:w="1297" w:type="dxa"/>
            <w:tcBorders>
              <w:top w:val="single" w:sz="4" w:space="0" w:color="auto"/>
              <w:bottom w:val="single" w:sz="4" w:space="0" w:color="auto"/>
            </w:tcBorders>
            <w:vAlign w:val="center"/>
          </w:tcPr>
          <w:p w14:paraId="751234CF" w14:textId="77777777" w:rsidR="00261A27" w:rsidRDefault="00261A27">
            <w:pPr>
              <w:ind w:firstLineChars="0" w:firstLine="0"/>
              <w:rPr>
                <w:rFonts w:eastAsiaTheme="minorEastAsia"/>
                <w:szCs w:val="24"/>
                <w:lang w:bidi="en-US"/>
              </w:rPr>
            </w:pPr>
          </w:p>
        </w:tc>
      </w:tr>
      <w:tr w:rsidR="00261A27" w14:paraId="1459EB04" w14:textId="77777777">
        <w:tc>
          <w:tcPr>
            <w:tcW w:w="1296" w:type="dxa"/>
            <w:tcBorders>
              <w:top w:val="single" w:sz="4" w:space="0" w:color="auto"/>
              <w:bottom w:val="single" w:sz="4" w:space="0" w:color="auto"/>
            </w:tcBorders>
            <w:vAlign w:val="center"/>
          </w:tcPr>
          <w:p w14:paraId="290B773D" w14:textId="77777777" w:rsidR="00261A27" w:rsidRDefault="00DA158B">
            <w:pPr>
              <w:ind w:firstLineChars="0" w:firstLine="0"/>
              <w:rPr>
                <w:rFonts w:eastAsiaTheme="minorEastAsia"/>
                <w:lang w:bidi="en-US"/>
              </w:rPr>
            </w:pPr>
            <w:r>
              <w:rPr>
                <w:rFonts w:eastAsiaTheme="minorEastAsia" w:hint="eastAsia"/>
                <w:lang w:bidi="en-US"/>
              </w:rPr>
              <w:t>38</w:t>
            </w:r>
          </w:p>
        </w:tc>
        <w:tc>
          <w:tcPr>
            <w:tcW w:w="1296" w:type="dxa"/>
            <w:tcBorders>
              <w:top w:val="single" w:sz="4" w:space="0" w:color="auto"/>
              <w:bottom w:val="single" w:sz="4" w:space="0" w:color="auto"/>
            </w:tcBorders>
            <w:vAlign w:val="center"/>
          </w:tcPr>
          <w:p w14:paraId="37EA200D"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2BDC51BD"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3E389049"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1B040515"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0443B1D4" w14:textId="77777777" w:rsidR="00261A27" w:rsidRDefault="00DA158B">
            <w:pPr>
              <w:ind w:firstLineChars="0" w:firstLine="0"/>
              <w:rPr>
                <w:rFonts w:eastAsiaTheme="minorEastAsia"/>
                <w:szCs w:val="24"/>
                <w:lang w:bidi="en-US"/>
              </w:rPr>
            </w:pPr>
            <w:r>
              <w:rPr>
                <w:rFonts w:cs="Times New Roman"/>
                <w:color w:val="000000"/>
                <w:kern w:val="24"/>
                <w:szCs w:val="24"/>
              </w:rPr>
              <w:t>49.09</w:t>
            </w:r>
          </w:p>
        </w:tc>
        <w:tc>
          <w:tcPr>
            <w:tcW w:w="1140" w:type="dxa"/>
            <w:tcBorders>
              <w:top w:val="single" w:sz="4" w:space="0" w:color="auto"/>
              <w:bottom w:val="single" w:sz="4" w:space="0" w:color="auto"/>
            </w:tcBorders>
            <w:vAlign w:val="center"/>
          </w:tcPr>
          <w:p w14:paraId="3409B229"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99.81 </w:t>
            </w:r>
          </w:p>
        </w:tc>
        <w:tc>
          <w:tcPr>
            <w:tcW w:w="1297" w:type="dxa"/>
            <w:tcBorders>
              <w:top w:val="single" w:sz="4" w:space="0" w:color="auto"/>
              <w:bottom w:val="single" w:sz="4" w:space="0" w:color="auto"/>
            </w:tcBorders>
            <w:vAlign w:val="center"/>
          </w:tcPr>
          <w:p w14:paraId="7304A5CF" w14:textId="77777777" w:rsidR="00261A27" w:rsidRDefault="00261A27">
            <w:pPr>
              <w:ind w:firstLineChars="0" w:firstLine="0"/>
              <w:rPr>
                <w:rFonts w:eastAsiaTheme="minorEastAsia"/>
                <w:szCs w:val="24"/>
                <w:lang w:bidi="en-US"/>
              </w:rPr>
            </w:pPr>
          </w:p>
        </w:tc>
      </w:tr>
      <w:tr w:rsidR="00261A27" w14:paraId="056E1E4A" w14:textId="77777777">
        <w:tc>
          <w:tcPr>
            <w:tcW w:w="1296" w:type="dxa"/>
            <w:tcBorders>
              <w:top w:val="single" w:sz="4" w:space="0" w:color="auto"/>
              <w:bottom w:val="single" w:sz="4" w:space="0" w:color="auto"/>
            </w:tcBorders>
            <w:vAlign w:val="center"/>
          </w:tcPr>
          <w:p w14:paraId="5899B2D2" w14:textId="77777777" w:rsidR="00261A27" w:rsidRDefault="00DA158B">
            <w:pPr>
              <w:ind w:firstLineChars="0" w:firstLine="0"/>
              <w:rPr>
                <w:rFonts w:eastAsiaTheme="minorEastAsia"/>
                <w:lang w:bidi="en-US"/>
              </w:rPr>
            </w:pPr>
            <w:r>
              <w:rPr>
                <w:rFonts w:eastAsiaTheme="minorEastAsia" w:hint="eastAsia"/>
                <w:lang w:bidi="en-US"/>
              </w:rPr>
              <w:t>39</w:t>
            </w:r>
          </w:p>
        </w:tc>
        <w:tc>
          <w:tcPr>
            <w:tcW w:w="1296" w:type="dxa"/>
            <w:tcBorders>
              <w:top w:val="single" w:sz="4" w:space="0" w:color="auto"/>
              <w:bottom w:val="single" w:sz="4" w:space="0" w:color="auto"/>
            </w:tcBorders>
            <w:vAlign w:val="center"/>
          </w:tcPr>
          <w:p w14:paraId="1B6E0F3D"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684B4EAE" w14:textId="77777777" w:rsidR="00261A27" w:rsidRDefault="00DA158B">
            <w:pPr>
              <w:ind w:firstLineChars="0" w:firstLine="0"/>
              <w:rPr>
                <w:rFonts w:eastAsiaTheme="minorEastAsia"/>
                <w:szCs w:val="24"/>
                <w:lang w:bidi="en-US"/>
              </w:rPr>
            </w:pPr>
            <w:r>
              <w:rPr>
                <w:rFonts w:cs="Times New Roman"/>
                <w:color w:val="000000"/>
                <w:kern w:val="24"/>
                <w:szCs w:val="24"/>
              </w:rPr>
              <w:t>800</w:t>
            </w:r>
          </w:p>
        </w:tc>
        <w:tc>
          <w:tcPr>
            <w:tcW w:w="1296" w:type="dxa"/>
            <w:tcBorders>
              <w:top w:val="single" w:sz="4" w:space="0" w:color="auto"/>
              <w:bottom w:val="single" w:sz="4" w:space="0" w:color="auto"/>
            </w:tcBorders>
            <w:vAlign w:val="center"/>
          </w:tcPr>
          <w:p w14:paraId="2C1659E8"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7083D3F3"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0C66F3BD" w14:textId="77777777" w:rsidR="00261A27" w:rsidRDefault="00DA158B">
            <w:pPr>
              <w:ind w:firstLineChars="0" w:firstLine="0"/>
              <w:rPr>
                <w:rFonts w:eastAsiaTheme="minorEastAsia"/>
                <w:szCs w:val="24"/>
                <w:lang w:bidi="en-US"/>
              </w:rPr>
            </w:pPr>
            <w:r>
              <w:rPr>
                <w:rFonts w:cs="Times New Roman"/>
                <w:color w:val="000000"/>
                <w:kern w:val="24"/>
                <w:szCs w:val="24"/>
              </w:rPr>
              <w:t>57.64</w:t>
            </w:r>
          </w:p>
        </w:tc>
        <w:tc>
          <w:tcPr>
            <w:tcW w:w="1140" w:type="dxa"/>
            <w:tcBorders>
              <w:top w:val="single" w:sz="4" w:space="0" w:color="auto"/>
              <w:bottom w:val="single" w:sz="4" w:space="0" w:color="auto"/>
            </w:tcBorders>
            <w:vAlign w:val="center"/>
          </w:tcPr>
          <w:p w14:paraId="64A140D9"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99.79 </w:t>
            </w:r>
          </w:p>
        </w:tc>
        <w:tc>
          <w:tcPr>
            <w:tcW w:w="1297" w:type="dxa"/>
            <w:tcBorders>
              <w:top w:val="single" w:sz="4" w:space="0" w:color="auto"/>
              <w:bottom w:val="single" w:sz="4" w:space="0" w:color="auto"/>
            </w:tcBorders>
            <w:vAlign w:val="center"/>
          </w:tcPr>
          <w:p w14:paraId="19419E99" w14:textId="77777777" w:rsidR="00261A27" w:rsidRDefault="00261A27">
            <w:pPr>
              <w:ind w:firstLineChars="0" w:firstLine="0"/>
              <w:rPr>
                <w:rFonts w:eastAsiaTheme="minorEastAsia"/>
                <w:szCs w:val="24"/>
                <w:lang w:bidi="en-US"/>
              </w:rPr>
            </w:pPr>
          </w:p>
        </w:tc>
      </w:tr>
      <w:tr w:rsidR="00261A27" w14:paraId="48924D70" w14:textId="77777777">
        <w:tc>
          <w:tcPr>
            <w:tcW w:w="1296" w:type="dxa"/>
            <w:tcBorders>
              <w:top w:val="single" w:sz="4" w:space="0" w:color="auto"/>
              <w:bottom w:val="single" w:sz="4" w:space="0" w:color="auto"/>
            </w:tcBorders>
            <w:vAlign w:val="center"/>
          </w:tcPr>
          <w:p w14:paraId="6C8CB407" w14:textId="77777777" w:rsidR="00261A27" w:rsidRDefault="00DA158B">
            <w:pPr>
              <w:ind w:firstLineChars="0" w:firstLine="0"/>
              <w:rPr>
                <w:rFonts w:eastAsiaTheme="minorEastAsia"/>
                <w:lang w:bidi="en-US"/>
              </w:rPr>
            </w:pPr>
            <w:r>
              <w:rPr>
                <w:rFonts w:eastAsiaTheme="minorEastAsia" w:hint="eastAsia"/>
                <w:lang w:bidi="en-US"/>
              </w:rPr>
              <w:t>40</w:t>
            </w:r>
          </w:p>
        </w:tc>
        <w:tc>
          <w:tcPr>
            <w:tcW w:w="1296" w:type="dxa"/>
            <w:tcBorders>
              <w:top w:val="single" w:sz="4" w:space="0" w:color="auto"/>
              <w:bottom w:val="single" w:sz="4" w:space="0" w:color="auto"/>
            </w:tcBorders>
            <w:vAlign w:val="center"/>
          </w:tcPr>
          <w:p w14:paraId="6CE364C1"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6A9D35D3"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2C26C748"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66B7D0A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4CC52B0" w14:textId="77777777" w:rsidR="00261A27" w:rsidRDefault="00DA158B">
            <w:pPr>
              <w:ind w:firstLineChars="0" w:firstLine="0"/>
              <w:rPr>
                <w:rFonts w:eastAsiaTheme="minorEastAsia"/>
                <w:szCs w:val="24"/>
                <w:lang w:bidi="en-US"/>
              </w:rPr>
            </w:pPr>
            <w:r>
              <w:rPr>
                <w:rFonts w:cs="Times New Roman"/>
                <w:color w:val="000000"/>
                <w:kern w:val="24"/>
                <w:szCs w:val="24"/>
              </w:rPr>
              <w:t>47.37</w:t>
            </w:r>
          </w:p>
        </w:tc>
        <w:tc>
          <w:tcPr>
            <w:tcW w:w="1140" w:type="dxa"/>
            <w:tcBorders>
              <w:top w:val="single" w:sz="4" w:space="0" w:color="auto"/>
              <w:bottom w:val="single" w:sz="4" w:space="0" w:color="auto"/>
            </w:tcBorders>
            <w:vAlign w:val="center"/>
          </w:tcPr>
          <w:p w14:paraId="1D8CF05F"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99.81 </w:t>
            </w:r>
          </w:p>
        </w:tc>
        <w:tc>
          <w:tcPr>
            <w:tcW w:w="1297" w:type="dxa"/>
            <w:tcBorders>
              <w:top w:val="single" w:sz="4" w:space="0" w:color="auto"/>
              <w:bottom w:val="single" w:sz="4" w:space="0" w:color="auto"/>
            </w:tcBorders>
            <w:vAlign w:val="center"/>
          </w:tcPr>
          <w:p w14:paraId="42EE3C76" w14:textId="77777777" w:rsidR="00261A27" w:rsidRDefault="00261A27">
            <w:pPr>
              <w:ind w:firstLineChars="0" w:firstLine="0"/>
              <w:rPr>
                <w:rFonts w:eastAsiaTheme="minorEastAsia"/>
                <w:szCs w:val="24"/>
                <w:lang w:bidi="en-US"/>
              </w:rPr>
            </w:pPr>
          </w:p>
        </w:tc>
      </w:tr>
      <w:tr w:rsidR="00261A27" w14:paraId="621BAEF0" w14:textId="77777777">
        <w:tc>
          <w:tcPr>
            <w:tcW w:w="1296" w:type="dxa"/>
            <w:tcBorders>
              <w:top w:val="single" w:sz="4" w:space="0" w:color="auto"/>
              <w:bottom w:val="single" w:sz="4" w:space="0" w:color="auto"/>
            </w:tcBorders>
            <w:vAlign w:val="center"/>
          </w:tcPr>
          <w:p w14:paraId="2FB1A1F9" w14:textId="77777777" w:rsidR="00261A27" w:rsidRDefault="00DA158B">
            <w:pPr>
              <w:ind w:firstLineChars="0" w:firstLine="0"/>
              <w:rPr>
                <w:rFonts w:eastAsiaTheme="minorEastAsia"/>
                <w:lang w:bidi="en-US"/>
              </w:rPr>
            </w:pPr>
            <w:r>
              <w:rPr>
                <w:rFonts w:eastAsiaTheme="minorEastAsia" w:hint="eastAsia"/>
                <w:lang w:bidi="en-US"/>
              </w:rPr>
              <w:t>41</w:t>
            </w:r>
          </w:p>
        </w:tc>
        <w:tc>
          <w:tcPr>
            <w:tcW w:w="1296" w:type="dxa"/>
            <w:tcBorders>
              <w:top w:val="single" w:sz="4" w:space="0" w:color="auto"/>
              <w:bottom w:val="single" w:sz="4" w:space="0" w:color="auto"/>
            </w:tcBorders>
            <w:vAlign w:val="center"/>
          </w:tcPr>
          <w:p w14:paraId="4C9F9098" w14:textId="77777777" w:rsidR="00261A27" w:rsidRDefault="00DA158B">
            <w:pPr>
              <w:ind w:firstLineChars="0" w:firstLine="0"/>
              <w:rPr>
                <w:rFonts w:eastAsiaTheme="minorEastAsia"/>
                <w:szCs w:val="24"/>
                <w:lang w:bidi="en-US"/>
              </w:rPr>
            </w:pPr>
            <w:r>
              <w:rPr>
                <w:rFonts w:cs="Times New Roman"/>
                <w:color w:val="000000"/>
                <w:kern w:val="24"/>
                <w:szCs w:val="24"/>
              </w:rPr>
              <w:t>395</w:t>
            </w:r>
          </w:p>
        </w:tc>
        <w:tc>
          <w:tcPr>
            <w:tcW w:w="1296" w:type="dxa"/>
            <w:tcBorders>
              <w:top w:val="single" w:sz="4" w:space="0" w:color="auto"/>
              <w:bottom w:val="single" w:sz="4" w:space="0" w:color="auto"/>
            </w:tcBorders>
            <w:vAlign w:val="center"/>
          </w:tcPr>
          <w:p w14:paraId="207AE778" w14:textId="77777777" w:rsidR="00261A27" w:rsidRDefault="00DA158B">
            <w:pPr>
              <w:ind w:firstLineChars="0" w:firstLine="0"/>
              <w:rPr>
                <w:rFonts w:eastAsiaTheme="minorEastAsia"/>
                <w:szCs w:val="24"/>
                <w:lang w:bidi="en-US"/>
              </w:rPr>
            </w:pPr>
            <w:r>
              <w:rPr>
                <w:rFonts w:cs="Times New Roman"/>
                <w:color w:val="000000"/>
                <w:kern w:val="24"/>
                <w:szCs w:val="24"/>
              </w:rPr>
              <w:t>800</w:t>
            </w:r>
          </w:p>
        </w:tc>
        <w:tc>
          <w:tcPr>
            <w:tcW w:w="1296" w:type="dxa"/>
            <w:tcBorders>
              <w:top w:val="single" w:sz="4" w:space="0" w:color="auto"/>
              <w:bottom w:val="single" w:sz="4" w:space="0" w:color="auto"/>
            </w:tcBorders>
            <w:vAlign w:val="center"/>
          </w:tcPr>
          <w:p w14:paraId="260EAEAD"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1C4FF2A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421C8EF0" w14:textId="77777777" w:rsidR="00261A27" w:rsidRDefault="00DA158B">
            <w:pPr>
              <w:ind w:firstLineChars="0" w:firstLine="0"/>
              <w:rPr>
                <w:rFonts w:eastAsiaTheme="minorEastAsia"/>
                <w:szCs w:val="24"/>
                <w:lang w:bidi="en-US"/>
              </w:rPr>
            </w:pPr>
            <w:r>
              <w:rPr>
                <w:rFonts w:cs="Times New Roman"/>
                <w:color w:val="000000"/>
                <w:kern w:val="24"/>
                <w:szCs w:val="24"/>
              </w:rPr>
              <w:t>54.87</w:t>
            </w:r>
          </w:p>
        </w:tc>
        <w:tc>
          <w:tcPr>
            <w:tcW w:w="1140" w:type="dxa"/>
            <w:tcBorders>
              <w:top w:val="single" w:sz="4" w:space="0" w:color="auto"/>
              <w:bottom w:val="single" w:sz="4" w:space="0" w:color="auto"/>
            </w:tcBorders>
            <w:vAlign w:val="center"/>
          </w:tcPr>
          <w:p w14:paraId="5CA475B6"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99.83 </w:t>
            </w:r>
          </w:p>
        </w:tc>
        <w:tc>
          <w:tcPr>
            <w:tcW w:w="1297" w:type="dxa"/>
            <w:tcBorders>
              <w:top w:val="single" w:sz="4" w:space="0" w:color="auto"/>
              <w:bottom w:val="single" w:sz="4" w:space="0" w:color="auto"/>
            </w:tcBorders>
            <w:vAlign w:val="center"/>
          </w:tcPr>
          <w:p w14:paraId="2C44AFDE" w14:textId="77777777" w:rsidR="00261A27" w:rsidRDefault="00261A27">
            <w:pPr>
              <w:ind w:firstLineChars="0" w:firstLine="0"/>
              <w:rPr>
                <w:rFonts w:eastAsiaTheme="minorEastAsia"/>
                <w:szCs w:val="24"/>
                <w:lang w:bidi="en-US"/>
              </w:rPr>
            </w:pPr>
          </w:p>
        </w:tc>
      </w:tr>
      <w:tr w:rsidR="00261A27" w14:paraId="56F40E8C" w14:textId="77777777">
        <w:tc>
          <w:tcPr>
            <w:tcW w:w="1296" w:type="dxa"/>
            <w:tcBorders>
              <w:top w:val="single" w:sz="4" w:space="0" w:color="auto"/>
              <w:bottom w:val="single" w:sz="4" w:space="0" w:color="auto"/>
            </w:tcBorders>
            <w:vAlign w:val="center"/>
          </w:tcPr>
          <w:p w14:paraId="5B131E7A" w14:textId="77777777" w:rsidR="00261A27" w:rsidRDefault="00DA158B">
            <w:pPr>
              <w:ind w:firstLineChars="0" w:firstLine="0"/>
              <w:rPr>
                <w:rFonts w:eastAsiaTheme="minorEastAsia"/>
                <w:lang w:bidi="en-US"/>
              </w:rPr>
            </w:pPr>
            <w:r>
              <w:rPr>
                <w:rFonts w:eastAsiaTheme="minorEastAsia" w:hint="eastAsia"/>
                <w:lang w:bidi="en-US"/>
              </w:rPr>
              <w:t>42</w:t>
            </w:r>
          </w:p>
        </w:tc>
        <w:tc>
          <w:tcPr>
            <w:tcW w:w="1296" w:type="dxa"/>
            <w:tcBorders>
              <w:top w:val="single" w:sz="4" w:space="0" w:color="auto"/>
              <w:bottom w:val="single" w:sz="4" w:space="0" w:color="auto"/>
            </w:tcBorders>
            <w:vAlign w:val="center"/>
          </w:tcPr>
          <w:p w14:paraId="078520BD" w14:textId="77777777" w:rsidR="00261A27" w:rsidRDefault="00DA158B">
            <w:pPr>
              <w:ind w:firstLineChars="0" w:firstLine="0"/>
              <w:rPr>
                <w:rFonts w:eastAsiaTheme="minorEastAsia"/>
                <w:szCs w:val="24"/>
                <w:lang w:bidi="en-US"/>
              </w:rPr>
            </w:pPr>
            <w:r>
              <w:rPr>
                <w:rFonts w:cs="Times New Roman"/>
                <w:color w:val="000000"/>
                <w:kern w:val="24"/>
                <w:szCs w:val="24"/>
              </w:rPr>
              <w:t>385</w:t>
            </w:r>
          </w:p>
        </w:tc>
        <w:tc>
          <w:tcPr>
            <w:tcW w:w="1296" w:type="dxa"/>
            <w:tcBorders>
              <w:top w:val="single" w:sz="4" w:space="0" w:color="auto"/>
              <w:bottom w:val="single" w:sz="4" w:space="0" w:color="auto"/>
            </w:tcBorders>
            <w:vAlign w:val="center"/>
          </w:tcPr>
          <w:p w14:paraId="1945B426"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221CE634"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49B82EE8"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9EC6834" w14:textId="77777777" w:rsidR="00261A27" w:rsidRDefault="00DA158B">
            <w:pPr>
              <w:ind w:firstLineChars="0" w:firstLine="0"/>
              <w:rPr>
                <w:rFonts w:eastAsiaTheme="minorEastAsia"/>
                <w:szCs w:val="24"/>
                <w:lang w:bidi="en-US"/>
              </w:rPr>
            </w:pPr>
            <w:r>
              <w:rPr>
                <w:rFonts w:cs="Times New Roman"/>
                <w:color w:val="000000"/>
                <w:kern w:val="24"/>
                <w:szCs w:val="24"/>
              </w:rPr>
              <w:t>57.03</w:t>
            </w:r>
          </w:p>
        </w:tc>
        <w:tc>
          <w:tcPr>
            <w:tcW w:w="1140" w:type="dxa"/>
            <w:tcBorders>
              <w:top w:val="single" w:sz="4" w:space="0" w:color="auto"/>
              <w:bottom w:val="single" w:sz="4" w:space="0" w:color="auto"/>
            </w:tcBorders>
            <w:vAlign w:val="center"/>
          </w:tcPr>
          <w:p w14:paraId="3D665846"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99.85 </w:t>
            </w:r>
          </w:p>
        </w:tc>
        <w:tc>
          <w:tcPr>
            <w:tcW w:w="1297" w:type="dxa"/>
            <w:tcBorders>
              <w:top w:val="single" w:sz="4" w:space="0" w:color="auto"/>
              <w:bottom w:val="single" w:sz="4" w:space="0" w:color="auto"/>
            </w:tcBorders>
            <w:vAlign w:val="center"/>
          </w:tcPr>
          <w:p w14:paraId="1A5556EA" w14:textId="77777777" w:rsidR="00261A27" w:rsidRDefault="00261A27">
            <w:pPr>
              <w:ind w:firstLineChars="0" w:firstLine="0"/>
              <w:rPr>
                <w:rFonts w:eastAsiaTheme="minorEastAsia"/>
                <w:szCs w:val="24"/>
                <w:lang w:bidi="en-US"/>
              </w:rPr>
            </w:pPr>
          </w:p>
        </w:tc>
      </w:tr>
      <w:tr w:rsidR="00261A27" w14:paraId="1C7923F2" w14:textId="77777777">
        <w:tc>
          <w:tcPr>
            <w:tcW w:w="1296" w:type="dxa"/>
            <w:tcBorders>
              <w:top w:val="single" w:sz="4" w:space="0" w:color="auto"/>
              <w:bottom w:val="single" w:sz="4" w:space="0" w:color="auto"/>
            </w:tcBorders>
            <w:vAlign w:val="center"/>
          </w:tcPr>
          <w:p w14:paraId="6BDEEBE5" w14:textId="77777777" w:rsidR="00261A27" w:rsidRDefault="00DA158B">
            <w:pPr>
              <w:ind w:firstLineChars="0" w:firstLine="0"/>
              <w:rPr>
                <w:rFonts w:eastAsiaTheme="minorEastAsia"/>
                <w:lang w:bidi="en-US"/>
              </w:rPr>
            </w:pPr>
            <w:r>
              <w:rPr>
                <w:rFonts w:eastAsiaTheme="minorEastAsia" w:hint="eastAsia"/>
                <w:lang w:bidi="en-US"/>
              </w:rPr>
              <w:t>43</w:t>
            </w:r>
          </w:p>
        </w:tc>
        <w:tc>
          <w:tcPr>
            <w:tcW w:w="1296" w:type="dxa"/>
            <w:tcBorders>
              <w:top w:val="single" w:sz="4" w:space="0" w:color="auto"/>
              <w:bottom w:val="single" w:sz="4" w:space="0" w:color="auto"/>
            </w:tcBorders>
            <w:vAlign w:val="center"/>
          </w:tcPr>
          <w:p w14:paraId="620CA4A1" w14:textId="77777777" w:rsidR="00261A27" w:rsidRDefault="00DA158B">
            <w:pPr>
              <w:ind w:firstLineChars="0" w:firstLine="0"/>
              <w:rPr>
                <w:rFonts w:eastAsiaTheme="minorEastAsia"/>
                <w:szCs w:val="24"/>
                <w:lang w:bidi="en-US"/>
              </w:rPr>
            </w:pPr>
            <w:r>
              <w:rPr>
                <w:rFonts w:cs="Times New Roman"/>
                <w:color w:val="000000"/>
                <w:kern w:val="24"/>
                <w:szCs w:val="24"/>
              </w:rPr>
              <w:t>410</w:t>
            </w:r>
          </w:p>
        </w:tc>
        <w:tc>
          <w:tcPr>
            <w:tcW w:w="1296" w:type="dxa"/>
            <w:tcBorders>
              <w:top w:val="single" w:sz="4" w:space="0" w:color="auto"/>
              <w:bottom w:val="single" w:sz="4" w:space="0" w:color="auto"/>
            </w:tcBorders>
            <w:vAlign w:val="center"/>
          </w:tcPr>
          <w:p w14:paraId="1A1498D2"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23376C15"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203A398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74BD7FA0" w14:textId="77777777" w:rsidR="00261A27" w:rsidRDefault="00DA158B">
            <w:pPr>
              <w:ind w:firstLineChars="0" w:firstLine="0"/>
              <w:rPr>
                <w:rFonts w:eastAsiaTheme="minorEastAsia"/>
                <w:szCs w:val="24"/>
                <w:lang w:bidi="en-US"/>
              </w:rPr>
            </w:pPr>
            <w:r>
              <w:rPr>
                <w:rFonts w:cs="Times New Roman"/>
                <w:color w:val="000000"/>
                <w:kern w:val="24"/>
                <w:szCs w:val="24"/>
              </w:rPr>
              <w:t>48.24</w:t>
            </w:r>
          </w:p>
        </w:tc>
        <w:tc>
          <w:tcPr>
            <w:tcW w:w="1140" w:type="dxa"/>
            <w:tcBorders>
              <w:top w:val="single" w:sz="4" w:space="0" w:color="auto"/>
              <w:bottom w:val="single" w:sz="4" w:space="0" w:color="auto"/>
            </w:tcBorders>
            <w:vAlign w:val="center"/>
          </w:tcPr>
          <w:p w14:paraId="24D614F0"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99.80 </w:t>
            </w:r>
          </w:p>
        </w:tc>
        <w:tc>
          <w:tcPr>
            <w:tcW w:w="1297" w:type="dxa"/>
            <w:tcBorders>
              <w:top w:val="single" w:sz="4" w:space="0" w:color="auto"/>
              <w:bottom w:val="single" w:sz="4" w:space="0" w:color="auto"/>
            </w:tcBorders>
            <w:vAlign w:val="center"/>
          </w:tcPr>
          <w:p w14:paraId="43EDFFBF" w14:textId="77777777" w:rsidR="00261A27" w:rsidRDefault="00DA158B">
            <w:pPr>
              <w:ind w:firstLineChars="0" w:firstLine="0"/>
              <w:rPr>
                <w:rFonts w:eastAsiaTheme="minorEastAsia"/>
                <w:szCs w:val="24"/>
                <w:lang w:bidi="en-US"/>
              </w:rPr>
            </w:pPr>
            <w:proofErr w:type="spellStart"/>
            <w:r>
              <w:rPr>
                <w:rFonts w:eastAsia="楷体" w:cs="Times New Roman"/>
                <w:color w:val="000000" w:themeColor="text1"/>
                <w:kern w:val="24"/>
                <w:position w:val="1"/>
                <w:szCs w:val="24"/>
              </w:rPr>
              <w:t>Doehlert</w:t>
            </w:r>
            <w:proofErr w:type="spellEnd"/>
          </w:p>
        </w:tc>
      </w:tr>
      <w:tr w:rsidR="00261A27" w14:paraId="3770D1F7" w14:textId="77777777">
        <w:tc>
          <w:tcPr>
            <w:tcW w:w="1296" w:type="dxa"/>
            <w:tcBorders>
              <w:top w:val="single" w:sz="4" w:space="0" w:color="auto"/>
              <w:bottom w:val="single" w:sz="4" w:space="0" w:color="auto"/>
            </w:tcBorders>
            <w:vAlign w:val="center"/>
          </w:tcPr>
          <w:p w14:paraId="6E64C16B" w14:textId="77777777" w:rsidR="00261A27" w:rsidRDefault="00DA158B">
            <w:pPr>
              <w:ind w:firstLineChars="0" w:firstLine="0"/>
              <w:rPr>
                <w:rFonts w:eastAsiaTheme="minorEastAsia"/>
                <w:lang w:bidi="en-US"/>
              </w:rPr>
            </w:pPr>
            <w:r>
              <w:rPr>
                <w:rFonts w:eastAsiaTheme="minorEastAsia" w:hint="eastAsia"/>
                <w:lang w:bidi="en-US"/>
              </w:rPr>
              <w:t>44</w:t>
            </w:r>
          </w:p>
        </w:tc>
        <w:tc>
          <w:tcPr>
            <w:tcW w:w="1296" w:type="dxa"/>
            <w:tcBorders>
              <w:top w:val="single" w:sz="4" w:space="0" w:color="auto"/>
              <w:bottom w:val="single" w:sz="4" w:space="0" w:color="auto"/>
            </w:tcBorders>
            <w:vAlign w:val="center"/>
          </w:tcPr>
          <w:p w14:paraId="2A5D2327" w14:textId="77777777" w:rsidR="00261A27" w:rsidRDefault="00DA158B">
            <w:pPr>
              <w:ind w:firstLineChars="0" w:firstLine="0"/>
              <w:rPr>
                <w:rFonts w:eastAsiaTheme="minorEastAsia"/>
                <w:szCs w:val="24"/>
                <w:lang w:bidi="en-US"/>
              </w:rPr>
            </w:pPr>
            <w:r>
              <w:rPr>
                <w:rFonts w:cs="Times New Roman"/>
                <w:color w:val="000000"/>
                <w:kern w:val="24"/>
                <w:szCs w:val="24"/>
              </w:rPr>
              <w:t>420</w:t>
            </w:r>
          </w:p>
        </w:tc>
        <w:tc>
          <w:tcPr>
            <w:tcW w:w="1296" w:type="dxa"/>
            <w:tcBorders>
              <w:top w:val="single" w:sz="4" w:space="0" w:color="auto"/>
              <w:bottom w:val="single" w:sz="4" w:space="0" w:color="auto"/>
            </w:tcBorders>
            <w:vAlign w:val="center"/>
          </w:tcPr>
          <w:p w14:paraId="521A5D9E"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5886570E"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4C69A10"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421139D2" w14:textId="77777777" w:rsidR="00261A27" w:rsidRDefault="00DA158B">
            <w:pPr>
              <w:ind w:firstLineChars="0" w:firstLine="0"/>
              <w:rPr>
                <w:rFonts w:eastAsiaTheme="minorEastAsia"/>
                <w:szCs w:val="24"/>
                <w:lang w:bidi="en-US"/>
              </w:rPr>
            </w:pPr>
            <w:r>
              <w:rPr>
                <w:rFonts w:cs="Times New Roman"/>
                <w:color w:val="000000"/>
                <w:kern w:val="24"/>
                <w:szCs w:val="24"/>
              </w:rPr>
              <w:t>49.41</w:t>
            </w:r>
          </w:p>
        </w:tc>
        <w:tc>
          <w:tcPr>
            <w:tcW w:w="1140" w:type="dxa"/>
            <w:tcBorders>
              <w:top w:val="single" w:sz="4" w:space="0" w:color="auto"/>
              <w:bottom w:val="single" w:sz="4" w:space="0" w:color="auto"/>
            </w:tcBorders>
            <w:vAlign w:val="center"/>
          </w:tcPr>
          <w:p w14:paraId="29E3F73F"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99.82 </w:t>
            </w:r>
          </w:p>
        </w:tc>
        <w:tc>
          <w:tcPr>
            <w:tcW w:w="1297" w:type="dxa"/>
            <w:tcBorders>
              <w:top w:val="single" w:sz="4" w:space="0" w:color="auto"/>
              <w:bottom w:val="single" w:sz="4" w:space="0" w:color="auto"/>
            </w:tcBorders>
            <w:vAlign w:val="center"/>
          </w:tcPr>
          <w:p w14:paraId="2990EA14" w14:textId="77777777" w:rsidR="00261A27" w:rsidRDefault="00261A27">
            <w:pPr>
              <w:ind w:firstLineChars="0" w:firstLine="0"/>
              <w:rPr>
                <w:rFonts w:eastAsiaTheme="minorEastAsia"/>
                <w:szCs w:val="24"/>
                <w:lang w:bidi="en-US"/>
              </w:rPr>
            </w:pPr>
          </w:p>
        </w:tc>
      </w:tr>
      <w:tr w:rsidR="00261A27" w14:paraId="681286E2" w14:textId="77777777">
        <w:tc>
          <w:tcPr>
            <w:tcW w:w="1296" w:type="dxa"/>
            <w:tcBorders>
              <w:top w:val="single" w:sz="4" w:space="0" w:color="auto"/>
              <w:bottom w:val="single" w:sz="4" w:space="0" w:color="auto"/>
            </w:tcBorders>
            <w:vAlign w:val="center"/>
          </w:tcPr>
          <w:p w14:paraId="7E33BC41" w14:textId="77777777" w:rsidR="00261A27" w:rsidRDefault="00DA158B">
            <w:pPr>
              <w:ind w:firstLineChars="0" w:firstLine="0"/>
              <w:rPr>
                <w:rFonts w:eastAsiaTheme="minorEastAsia"/>
                <w:lang w:bidi="en-US"/>
              </w:rPr>
            </w:pPr>
            <w:r>
              <w:rPr>
                <w:rFonts w:eastAsiaTheme="minorEastAsia" w:hint="eastAsia"/>
                <w:lang w:bidi="en-US"/>
              </w:rPr>
              <w:t>45</w:t>
            </w:r>
          </w:p>
        </w:tc>
        <w:tc>
          <w:tcPr>
            <w:tcW w:w="1296" w:type="dxa"/>
            <w:tcBorders>
              <w:top w:val="single" w:sz="4" w:space="0" w:color="auto"/>
              <w:bottom w:val="single" w:sz="4" w:space="0" w:color="auto"/>
            </w:tcBorders>
            <w:vAlign w:val="center"/>
          </w:tcPr>
          <w:p w14:paraId="21CA0D6A"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5F716277"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1BDB4999"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6A3284E"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7C4E1B3D" w14:textId="77777777" w:rsidR="00261A27" w:rsidRDefault="00DA158B">
            <w:pPr>
              <w:ind w:firstLineChars="0" w:firstLine="0"/>
              <w:rPr>
                <w:rFonts w:eastAsiaTheme="minorEastAsia"/>
                <w:szCs w:val="24"/>
                <w:lang w:bidi="en-US"/>
              </w:rPr>
            </w:pPr>
            <w:r>
              <w:rPr>
                <w:rFonts w:cs="Times New Roman"/>
                <w:color w:val="000000"/>
                <w:kern w:val="24"/>
                <w:szCs w:val="24"/>
              </w:rPr>
              <w:t>43.68</w:t>
            </w:r>
          </w:p>
        </w:tc>
        <w:tc>
          <w:tcPr>
            <w:tcW w:w="1140" w:type="dxa"/>
            <w:tcBorders>
              <w:top w:val="single" w:sz="4" w:space="0" w:color="auto"/>
              <w:bottom w:val="single" w:sz="4" w:space="0" w:color="auto"/>
            </w:tcBorders>
            <w:vAlign w:val="center"/>
          </w:tcPr>
          <w:p w14:paraId="5B77EA5F"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99.77 </w:t>
            </w:r>
          </w:p>
        </w:tc>
        <w:tc>
          <w:tcPr>
            <w:tcW w:w="1297" w:type="dxa"/>
            <w:tcBorders>
              <w:top w:val="single" w:sz="4" w:space="0" w:color="auto"/>
              <w:bottom w:val="single" w:sz="4" w:space="0" w:color="auto"/>
            </w:tcBorders>
            <w:vAlign w:val="center"/>
          </w:tcPr>
          <w:p w14:paraId="2267180E" w14:textId="77777777" w:rsidR="00261A27" w:rsidRDefault="00261A27">
            <w:pPr>
              <w:ind w:firstLineChars="0" w:firstLine="0"/>
              <w:rPr>
                <w:rFonts w:eastAsiaTheme="minorEastAsia"/>
                <w:szCs w:val="24"/>
                <w:lang w:bidi="en-US"/>
              </w:rPr>
            </w:pPr>
          </w:p>
        </w:tc>
      </w:tr>
      <w:tr w:rsidR="00261A27" w14:paraId="03AC51BB" w14:textId="77777777">
        <w:tc>
          <w:tcPr>
            <w:tcW w:w="1296" w:type="dxa"/>
            <w:tcBorders>
              <w:top w:val="single" w:sz="4" w:space="0" w:color="auto"/>
              <w:bottom w:val="single" w:sz="4" w:space="0" w:color="auto"/>
            </w:tcBorders>
            <w:vAlign w:val="center"/>
          </w:tcPr>
          <w:p w14:paraId="29CD75FA" w14:textId="77777777" w:rsidR="00261A27" w:rsidRDefault="00DA158B">
            <w:pPr>
              <w:ind w:firstLineChars="0" w:firstLine="0"/>
              <w:rPr>
                <w:rFonts w:eastAsiaTheme="minorEastAsia"/>
                <w:lang w:bidi="en-US"/>
              </w:rPr>
            </w:pPr>
            <w:r>
              <w:rPr>
                <w:rFonts w:eastAsiaTheme="minorEastAsia" w:hint="eastAsia"/>
                <w:lang w:bidi="en-US"/>
              </w:rPr>
              <w:t>46</w:t>
            </w:r>
          </w:p>
        </w:tc>
        <w:tc>
          <w:tcPr>
            <w:tcW w:w="1296" w:type="dxa"/>
            <w:tcBorders>
              <w:top w:val="single" w:sz="4" w:space="0" w:color="auto"/>
              <w:bottom w:val="single" w:sz="4" w:space="0" w:color="auto"/>
            </w:tcBorders>
            <w:vAlign w:val="center"/>
          </w:tcPr>
          <w:p w14:paraId="4A33C48C"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3F0808B3"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32428CB3"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E1C886B"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67AA3F18" w14:textId="77777777" w:rsidR="00261A27" w:rsidRDefault="00DA158B">
            <w:pPr>
              <w:ind w:firstLineChars="0" w:firstLine="0"/>
              <w:rPr>
                <w:rFonts w:eastAsiaTheme="minorEastAsia"/>
                <w:szCs w:val="24"/>
                <w:lang w:bidi="en-US"/>
              </w:rPr>
            </w:pPr>
            <w:r>
              <w:rPr>
                <w:rFonts w:cs="Times New Roman"/>
                <w:color w:val="000000"/>
                <w:kern w:val="24"/>
                <w:szCs w:val="24"/>
              </w:rPr>
              <w:t>42.63</w:t>
            </w:r>
          </w:p>
        </w:tc>
        <w:tc>
          <w:tcPr>
            <w:tcW w:w="1140" w:type="dxa"/>
            <w:tcBorders>
              <w:top w:val="single" w:sz="4" w:space="0" w:color="auto"/>
              <w:bottom w:val="single" w:sz="4" w:space="0" w:color="auto"/>
            </w:tcBorders>
            <w:vAlign w:val="center"/>
          </w:tcPr>
          <w:p w14:paraId="09436DD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99.70 </w:t>
            </w:r>
          </w:p>
        </w:tc>
        <w:tc>
          <w:tcPr>
            <w:tcW w:w="1297" w:type="dxa"/>
            <w:tcBorders>
              <w:top w:val="single" w:sz="4" w:space="0" w:color="auto"/>
              <w:bottom w:val="single" w:sz="4" w:space="0" w:color="auto"/>
            </w:tcBorders>
            <w:vAlign w:val="center"/>
          </w:tcPr>
          <w:p w14:paraId="7AD976B7" w14:textId="77777777" w:rsidR="00261A27" w:rsidRDefault="00261A27">
            <w:pPr>
              <w:ind w:firstLineChars="0" w:firstLine="0"/>
              <w:rPr>
                <w:rFonts w:eastAsiaTheme="minorEastAsia"/>
                <w:szCs w:val="24"/>
                <w:lang w:bidi="en-US"/>
              </w:rPr>
            </w:pPr>
          </w:p>
        </w:tc>
      </w:tr>
      <w:tr w:rsidR="00261A27" w14:paraId="3BB9FED1" w14:textId="77777777">
        <w:tc>
          <w:tcPr>
            <w:tcW w:w="1296" w:type="dxa"/>
            <w:tcBorders>
              <w:top w:val="single" w:sz="4" w:space="0" w:color="auto"/>
              <w:bottom w:val="single" w:sz="4" w:space="0" w:color="auto"/>
            </w:tcBorders>
            <w:vAlign w:val="center"/>
          </w:tcPr>
          <w:p w14:paraId="04C8212B" w14:textId="77777777" w:rsidR="00261A27" w:rsidRDefault="00DA158B">
            <w:pPr>
              <w:ind w:firstLineChars="0" w:firstLine="0"/>
              <w:rPr>
                <w:rFonts w:eastAsiaTheme="minorEastAsia"/>
                <w:lang w:bidi="en-US"/>
              </w:rPr>
            </w:pPr>
            <w:r>
              <w:rPr>
                <w:rFonts w:eastAsiaTheme="minorEastAsia" w:hint="eastAsia"/>
                <w:lang w:bidi="en-US"/>
              </w:rPr>
              <w:t>47</w:t>
            </w:r>
          </w:p>
        </w:tc>
        <w:tc>
          <w:tcPr>
            <w:tcW w:w="1296" w:type="dxa"/>
            <w:tcBorders>
              <w:top w:val="single" w:sz="4" w:space="0" w:color="auto"/>
              <w:bottom w:val="single" w:sz="4" w:space="0" w:color="auto"/>
            </w:tcBorders>
            <w:vAlign w:val="center"/>
          </w:tcPr>
          <w:p w14:paraId="0CAD24DF" w14:textId="77777777" w:rsidR="00261A27" w:rsidRDefault="00DA158B">
            <w:pPr>
              <w:ind w:firstLineChars="0" w:firstLine="0"/>
              <w:rPr>
                <w:rFonts w:eastAsiaTheme="minorEastAsia"/>
                <w:szCs w:val="24"/>
                <w:lang w:bidi="en-US"/>
              </w:rPr>
            </w:pPr>
            <w:r>
              <w:rPr>
                <w:rFonts w:cs="Times New Roman"/>
                <w:color w:val="000000"/>
                <w:kern w:val="24"/>
                <w:szCs w:val="24"/>
              </w:rPr>
              <w:t>400</w:t>
            </w:r>
          </w:p>
        </w:tc>
        <w:tc>
          <w:tcPr>
            <w:tcW w:w="1296" w:type="dxa"/>
            <w:tcBorders>
              <w:top w:val="single" w:sz="4" w:space="0" w:color="auto"/>
              <w:bottom w:val="single" w:sz="4" w:space="0" w:color="auto"/>
            </w:tcBorders>
            <w:vAlign w:val="center"/>
          </w:tcPr>
          <w:p w14:paraId="696C45F7"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79C51574"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18D50598"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F4454D6" w14:textId="77777777" w:rsidR="00261A27" w:rsidRDefault="00DA158B">
            <w:pPr>
              <w:ind w:firstLineChars="0" w:firstLine="0"/>
              <w:rPr>
                <w:rFonts w:eastAsiaTheme="minorEastAsia"/>
                <w:szCs w:val="24"/>
                <w:lang w:bidi="en-US"/>
              </w:rPr>
            </w:pPr>
            <w:r>
              <w:rPr>
                <w:rFonts w:cs="Times New Roman"/>
                <w:color w:val="000000"/>
                <w:kern w:val="24"/>
                <w:szCs w:val="24"/>
              </w:rPr>
              <w:t>47.06</w:t>
            </w:r>
          </w:p>
        </w:tc>
        <w:tc>
          <w:tcPr>
            <w:tcW w:w="1140" w:type="dxa"/>
            <w:tcBorders>
              <w:top w:val="single" w:sz="4" w:space="0" w:color="auto"/>
              <w:bottom w:val="single" w:sz="4" w:space="0" w:color="auto"/>
            </w:tcBorders>
            <w:vAlign w:val="center"/>
          </w:tcPr>
          <w:p w14:paraId="3B776D8F"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99.82 </w:t>
            </w:r>
          </w:p>
        </w:tc>
        <w:tc>
          <w:tcPr>
            <w:tcW w:w="1297" w:type="dxa"/>
            <w:tcBorders>
              <w:top w:val="single" w:sz="4" w:space="0" w:color="auto"/>
              <w:bottom w:val="single" w:sz="4" w:space="0" w:color="auto"/>
            </w:tcBorders>
            <w:vAlign w:val="center"/>
          </w:tcPr>
          <w:p w14:paraId="6FB2DC4A" w14:textId="77777777" w:rsidR="00261A27" w:rsidRDefault="00261A27">
            <w:pPr>
              <w:ind w:firstLineChars="0" w:firstLine="0"/>
              <w:rPr>
                <w:rFonts w:eastAsiaTheme="minorEastAsia"/>
                <w:szCs w:val="24"/>
                <w:lang w:bidi="en-US"/>
              </w:rPr>
            </w:pPr>
          </w:p>
        </w:tc>
      </w:tr>
      <w:tr w:rsidR="00261A27" w14:paraId="57050ADC" w14:textId="77777777">
        <w:tc>
          <w:tcPr>
            <w:tcW w:w="1296" w:type="dxa"/>
            <w:tcBorders>
              <w:top w:val="single" w:sz="4" w:space="0" w:color="auto"/>
              <w:bottom w:val="single" w:sz="4" w:space="0" w:color="auto"/>
            </w:tcBorders>
            <w:vAlign w:val="center"/>
          </w:tcPr>
          <w:p w14:paraId="69715C2F" w14:textId="77777777" w:rsidR="00261A27" w:rsidRDefault="00DA158B">
            <w:pPr>
              <w:ind w:firstLineChars="0" w:firstLine="0"/>
              <w:rPr>
                <w:rFonts w:eastAsiaTheme="minorEastAsia"/>
                <w:lang w:bidi="en-US"/>
              </w:rPr>
            </w:pPr>
            <w:r>
              <w:rPr>
                <w:rFonts w:eastAsiaTheme="minorEastAsia" w:hint="eastAsia"/>
                <w:lang w:bidi="en-US"/>
              </w:rPr>
              <w:t>48</w:t>
            </w:r>
          </w:p>
        </w:tc>
        <w:tc>
          <w:tcPr>
            <w:tcW w:w="1296" w:type="dxa"/>
            <w:tcBorders>
              <w:top w:val="single" w:sz="4" w:space="0" w:color="auto"/>
              <w:bottom w:val="single" w:sz="4" w:space="0" w:color="auto"/>
            </w:tcBorders>
            <w:vAlign w:val="center"/>
          </w:tcPr>
          <w:p w14:paraId="3CEA631F"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06E97342"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44F75A08"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6045C171"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6F1AF266" w14:textId="77777777" w:rsidR="00261A27" w:rsidRDefault="00DA158B">
            <w:pPr>
              <w:ind w:firstLineChars="0" w:firstLine="0"/>
              <w:rPr>
                <w:rFonts w:eastAsiaTheme="minorEastAsia"/>
                <w:szCs w:val="24"/>
                <w:lang w:bidi="en-US"/>
              </w:rPr>
            </w:pPr>
            <w:r>
              <w:rPr>
                <w:rFonts w:cs="Times New Roman"/>
                <w:color w:val="000000"/>
                <w:kern w:val="24"/>
                <w:szCs w:val="24"/>
              </w:rPr>
              <w:t>54</w:t>
            </w:r>
          </w:p>
        </w:tc>
        <w:tc>
          <w:tcPr>
            <w:tcW w:w="1140" w:type="dxa"/>
            <w:tcBorders>
              <w:top w:val="single" w:sz="4" w:space="0" w:color="auto"/>
              <w:bottom w:val="single" w:sz="4" w:space="0" w:color="auto"/>
            </w:tcBorders>
            <w:vAlign w:val="center"/>
          </w:tcPr>
          <w:p w14:paraId="77D237E6"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99.86 </w:t>
            </w:r>
          </w:p>
        </w:tc>
        <w:tc>
          <w:tcPr>
            <w:tcW w:w="1297" w:type="dxa"/>
            <w:tcBorders>
              <w:top w:val="single" w:sz="4" w:space="0" w:color="auto"/>
              <w:bottom w:val="single" w:sz="4" w:space="0" w:color="auto"/>
            </w:tcBorders>
            <w:vAlign w:val="center"/>
          </w:tcPr>
          <w:p w14:paraId="56B774B4" w14:textId="77777777" w:rsidR="00261A27" w:rsidRDefault="00261A27">
            <w:pPr>
              <w:ind w:firstLineChars="0" w:firstLine="0"/>
              <w:rPr>
                <w:rFonts w:eastAsiaTheme="minorEastAsia"/>
                <w:szCs w:val="24"/>
                <w:lang w:bidi="en-US"/>
              </w:rPr>
            </w:pPr>
          </w:p>
        </w:tc>
      </w:tr>
      <w:tr w:rsidR="00261A27" w14:paraId="2FF6845B" w14:textId="77777777">
        <w:tc>
          <w:tcPr>
            <w:tcW w:w="1296" w:type="dxa"/>
            <w:tcBorders>
              <w:top w:val="single" w:sz="4" w:space="0" w:color="auto"/>
              <w:bottom w:val="single" w:sz="4" w:space="0" w:color="auto"/>
            </w:tcBorders>
            <w:vAlign w:val="center"/>
          </w:tcPr>
          <w:p w14:paraId="777E8238" w14:textId="77777777" w:rsidR="00261A27" w:rsidRDefault="00DA158B">
            <w:pPr>
              <w:ind w:firstLineChars="0" w:firstLine="0"/>
              <w:rPr>
                <w:rFonts w:eastAsiaTheme="minorEastAsia"/>
                <w:lang w:bidi="en-US"/>
              </w:rPr>
            </w:pPr>
            <w:r>
              <w:rPr>
                <w:rFonts w:eastAsiaTheme="minorEastAsia" w:hint="eastAsia"/>
                <w:lang w:bidi="en-US"/>
              </w:rPr>
              <w:t>49</w:t>
            </w:r>
          </w:p>
        </w:tc>
        <w:tc>
          <w:tcPr>
            <w:tcW w:w="1296" w:type="dxa"/>
            <w:tcBorders>
              <w:top w:val="single" w:sz="4" w:space="0" w:color="auto"/>
              <w:bottom w:val="single" w:sz="4" w:space="0" w:color="auto"/>
            </w:tcBorders>
            <w:vAlign w:val="center"/>
          </w:tcPr>
          <w:p w14:paraId="4B56988D"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54273CF4"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005A2D6B"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1E8D0E02"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245F15AE" w14:textId="77777777" w:rsidR="00261A27" w:rsidRDefault="00DA158B">
            <w:pPr>
              <w:ind w:firstLineChars="0" w:firstLine="0"/>
              <w:rPr>
                <w:rFonts w:eastAsiaTheme="minorEastAsia"/>
                <w:szCs w:val="24"/>
                <w:lang w:bidi="en-US"/>
              </w:rPr>
            </w:pPr>
            <w:r>
              <w:rPr>
                <w:rFonts w:cs="Times New Roman"/>
                <w:color w:val="000000"/>
                <w:kern w:val="24"/>
                <w:szCs w:val="24"/>
              </w:rPr>
              <w:t>55.33</w:t>
            </w:r>
          </w:p>
        </w:tc>
        <w:tc>
          <w:tcPr>
            <w:tcW w:w="1140" w:type="dxa"/>
            <w:tcBorders>
              <w:top w:val="single" w:sz="4" w:space="0" w:color="auto"/>
              <w:bottom w:val="single" w:sz="4" w:space="0" w:color="auto"/>
            </w:tcBorders>
            <w:vAlign w:val="center"/>
          </w:tcPr>
          <w:p w14:paraId="6ECF89DA"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99.88 </w:t>
            </w:r>
          </w:p>
        </w:tc>
        <w:tc>
          <w:tcPr>
            <w:tcW w:w="1297" w:type="dxa"/>
            <w:tcBorders>
              <w:top w:val="single" w:sz="4" w:space="0" w:color="auto"/>
              <w:bottom w:val="single" w:sz="4" w:space="0" w:color="auto"/>
            </w:tcBorders>
            <w:vAlign w:val="center"/>
          </w:tcPr>
          <w:p w14:paraId="2AE861A3" w14:textId="77777777" w:rsidR="00261A27" w:rsidRDefault="00261A27">
            <w:pPr>
              <w:ind w:firstLineChars="0" w:firstLine="0"/>
              <w:rPr>
                <w:rFonts w:eastAsiaTheme="minorEastAsia"/>
                <w:szCs w:val="24"/>
                <w:lang w:bidi="en-US"/>
              </w:rPr>
            </w:pPr>
          </w:p>
        </w:tc>
      </w:tr>
      <w:tr w:rsidR="00261A27" w14:paraId="6306F1D1" w14:textId="77777777">
        <w:tc>
          <w:tcPr>
            <w:tcW w:w="1296" w:type="dxa"/>
            <w:tcBorders>
              <w:top w:val="single" w:sz="4" w:space="0" w:color="auto"/>
              <w:bottom w:val="single" w:sz="4" w:space="0" w:color="auto"/>
            </w:tcBorders>
            <w:vAlign w:val="center"/>
          </w:tcPr>
          <w:p w14:paraId="1F405E3E" w14:textId="77777777" w:rsidR="00261A27" w:rsidRDefault="00DA158B">
            <w:pPr>
              <w:ind w:firstLineChars="0" w:firstLine="0"/>
              <w:rPr>
                <w:rFonts w:eastAsiaTheme="minorEastAsia"/>
                <w:lang w:bidi="en-US"/>
              </w:rPr>
            </w:pPr>
            <w:r>
              <w:rPr>
                <w:rFonts w:eastAsiaTheme="minorEastAsia" w:hint="eastAsia"/>
                <w:lang w:bidi="en-US"/>
              </w:rPr>
              <w:t>50</w:t>
            </w:r>
          </w:p>
        </w:tc>
        <w:tc>
          <w:tcPr>
            <w:tcW w:w="1296" w:type="dxa"/>
            <w:tcBorders>
              <w:top w:val="single" w:sz="4" w:space="0" w:color="auto"/>
              <w:bottom w:val="single" w:sz="4" w:space="0" w:color="auto"/>
            </w:tcBorders>
            <w:vAlign w:val="center"/>
          </w:tcPr>
          <w:p w14:paraId="036C396F"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69E400AF"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6AFB1D9A"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3EAB8997"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55CA4E61" w14:textId="77777777" w:rsidR="00261A27" w:rsidRDefault="00DA158B">
            <w:pPr>
              <w:ind w:firstLineChars="0" w:firstLine="0"/>
              <w:rPr>
                <w:rFonts w:eastAsiaTheme="minorEastAsia"/>
                <w:szCs w:val="24"/>
                <w:lang w:bidi="en-US"/>
              </w:rPr>
            </w:pPr>
            <w:r>
              <w:rPr>
                <w:rFonts w:cs="Times New Roman"/>
                <w:color w:val="000000"/>
                <w:kern w:val="24"/>
                <w:szCs w:val="24"/>
              </w:rPr>
              <w:t>44.74</w:t>
            </w:r>
          </w:p>
        </w:tc>
        <w:tc>
          <w:tcPr>
            <w:tcW w:w="1140" w:type="dxa"/>
            <w:tcBorders>
              <w:top w:val="single" w:sz="4" w:space="0" w:color="auto"/>
              <w:bottom w:val="single" w:sz="4" w:space="0" w:color="auto"/>
            </w:tcBorders>
            <w:vAlign w:val="center"/>
          </w:tcPr>
          <w:p w14:paraId="4D2DC7F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99.79 </w:t>
            </w:r>
          </w:p>
        </w:tc>
        <w:tc>
          <w:tcPr>
            <w:tcW w:w="1297" w:type="dxa"/>
            <w:tcBorders>
              <w:top w:val="single" w:sz="4" w:space="0" w:color="auto"/>
              <w:bottom w:val="single" w:sz="4" w:space="0" w:color="auto"/>
            </w:tcBorders>
            <w:vAlign w:val="center"/>
          </w:tcPr>
          <w:p w14:paraId="705E0C33" w14:textId="77777777" w:rsidR="00261A27" w:rsidRDefault="00261A27">
            <w:pPr>
              <w:ind w:firstLineChars="0" w:firstLine="0"/>
              <w:rPr>
                <w:rFonts w:eastAsiaTheme="minorEastAsia"/>
                <w:szCs w:val="24"/>
                <w:lang w:bidi="en-US"/>
              </w:rPr>
            </w:pPr>
          </w:p>
        </w:tc>
      </w:tr>
      <w:tr w:rsidR="00261A27" w14:paraId="0865C562" w14:textId="77777777">
        <w:tc>
          <w:tcPr>
            <w:tcW w:w="1296" w:type="dxa"/>
            <w:tcBorders>
              <w:top w:val="single" w:sz="4" w:space="0" w:color="auto"/>
              <w:bottom w:val="single" w:sz="4" w:space="0" w:color="auto"/>
            </w:tcBorders>
            <w:vAlign w:val="center"/>
          </w:tcPr>
          <w:p w14:paraId="1C77D158" w14:textId="77777777" w:rsidR="00261A27" w:rsidRDefault="00DA158B">
            <w:pPr>
              <w:ind w:firstLineChars="0" w:firstLine="0"/>
              <w:rPr>
                <w:rFonts w:eastAsiaTheme="minorEastAsia"/>
                <w:lang w:bidi="en-US"/>
              </w:rPr>
            </w:pPr>
            <w:r>
              <w:rPr>
                <w:rFonts w:eastAsiaTheme="minorEastAsia" w:hint="eastAsia"/>
                <w:lang w:bidi="en-US"/>
              </w:rPr>
              <w:t>51</w:t>
            </w:r>
          </w:p>
        </w:tc>
        <w:tc>
          <w:tcPr>
            <w:tcW w:w="1296" w:type="dxa"/>
            <w:tcBorders>
              <w:top w:val="single" w:sz="4" w:space="0" w:color="auto"/>
              <w:bottom w:val="single" w:sz="4" w:space="0" w:color="auto"/>
            </w:tcBorders>
            <w:vAlign w:val="center"/>
          </w:tcPr>
          <w:p w14:paraId="3BA6DE75"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0BB0FEE8"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202FB9F0"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61FCF3BE"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401FABC5" w14:textId="77777777" w:rsidR="00261A27" w:rsidRDefault="00DA158B">
            <w:pPr>
              <w:ind w:firstLineChars="0" w:firstLine="0"/>
              <w:rPr>
                <w:rFonts w:eastAsiaTheme="minorEastAsia"/>
                <w:szCs w:val="24"/>
                <w:lang w:bidi="en-US"/>
              </w:rPr>
            </w:pPr>
            <w:r>
              <w:rPr>
                <w:rFonts w:cs="Times New Roman"/>
                <w:color w:val="000000"/>
                <w:kern w:val="24"/>
                <w:szCs w:val="24"/>
              </w:rPr>
              <w:t>43.66</w:t>
            </w:r>
          </w:p>
        </w:tc>
        <w:tc>
          <w:tcPr>
            <w:tcW w:w="1140" w:type="dxa"/>
            <w:tcBorders>
              <w:top w:val="single" w:sz="4" w:space="0" w:color="auto"/>
              <w:bottom w:val="single" w:sz="4" w:space="0" w:color="auto"/>
            </w:tcBorders>
            <w:vAlign w:val="center"/>
          </w:tcPr>
          <w:p w14:paraId="1A0D860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99.78 </w:t>
            </w:r>
          </w:p>
        </w:tc>
        <w:tc>
          <w:tcPr>
            <w:tcW w:w="1297" w:type="dxa"/>
            <w:tcBorders>
              <w:top w:val="single" w:sz="4" w:space="0" w:color="auto"/>
              <w:bottom w:val="single" w:sz="4" w:space="0" w:color="auto"/>
            </w:tcBorders>
            <w:vAlign w:val="center"/>
          </w:tcPr>
          <w:p w14:paraId="13DC6044" w14:textId="77777777" w:rsidR="00261A27" w:rsidRDefault="00261A27">
            <w:pPr>
              <w:ind w:firstLineChars="0" w:firstLine="0"/>
              <w:rPr>
                <w:rFonts w:eastAsiaTheme="minorEastAsia"/>
                <w:szCs w:val="24"/>
                <w:lang w:bidi="en-US"/>
              </w:rPr>
            </w:pPr>
          </w:p>
        </w:tc>
      </w:tr>
      <w:tr w:rsidR="00261A27" w14:paraId="2ECA8082" w14:textId="77777777">
        <w:tc>
          <w:tcPr>
            <w:tcW w:w="1296" w:type="dxa"/>
            <w:tcBorders>
              <w:top w:val="single" w:sz="4" w:space="0" w:color="auto"/>
              <w:bottom w:val="single" w:sz="4" w:space="0" w:color="auto"/>
            </w:tcBorders>
            <w:vAlign w:val="center"/>
          </w:tcPr>
          <w:p w14:paraId="4351E850" w14:textId="77777777" w:rsidR="00261A27" w:rsidRDefault="00DA158B">
            <w:pPr>
              <w:ind w:firstLineChars="0" w:firstLine="0"/>
              <w:rPr>
                <w:rFonts w:eastAsiaTheme="minorEastAsia"/>
                <w:lang w:bidi="en-US"/>
              </w:rPr>
            </w:pPr>
            <w:r>
              <w:rPr>
                <w:rFonts w:eastAsiaTheme="minorEastAsia" w:hint="eastAsia"/>
                <w:lang w:bidi="en-US"/>
              </w:rPr>
              <w:t>52</w:t>
            </w:r>
          </w:p>
        </w:tc>
        <w:tc>
          <w:tcPr>
            <w:tcW w:w="1296" w:type="dxa"/>
            <w:tcBorders>
              <w:top w:val="single" w:sz="4" w:space="0" w:color="auto"/>
              <w:bottom w:val="single" w:sz="4" w:space="0" w:color="auto"/>
            </w:tcBorders>
            <w:vAlign w:val="center"/>
          </w:tcPr>
          <w:p w14:paraId="384A293E" w14:textId="77777777" w:rsidR="00261A27" w:rsidRDefault="00DA158B">
            <w:pPr>
              <w:ind w:firstLineChars="0" w:firstLine="0"/>
              <w:rPr>
                <w:rFonts w:eastAsiaTheme="minorEastAsia"/>
                <w:szCs w:val="24"/>
                <w:lang w:bidi="en-US"/>
              </w:rPr>
            </w:pPr>
            <w:r>
              <w:rPr>
                <w:rFonts w:cs="Times New Roman"/>
                <w:color w:val="000000"/>
                <w:kern w:val="24"/>
                <w:szCs w:val="24"/>
              </w:rPr>
              <w:t>410</w:t>
            </w:r>
          </w:p>
        </w:tc>
        <w:tc>
          <w:tcPr>
            <w:tcW w:w="1296" w:type="dxa"/>
            <w:tcBorders>
              <w:top w:val="single" w:sz="4" w:space="0" w:color="auto"/>
              <w:bottom w:val="single" w:sz="4" w:space="0" w:color="auto"/>
            </w:tcBorders>
            <w:vAlign w:val="center"/>
          </w:tcPr>
          <w:p w14:paraId="101D03BF" w14:textId="77777777" w:rsidR="00261A27" w:rsidRDefault="00DA158B">
            <w:pPr>
              <w:ind w:firstLineChars="0" w:firstLine="0"/>
              <w:rPr>
                <w:rFonts w:eastAsiaTheme="minorEastAsia"/>
                <w:szCs w:val="24"/>
                <w:lang w:bidi="en-US"/>
              </w:rPr>
            </w:pPr>
            <w:r>
              <w:rPr>
                <w:rFonts w:cs="Times New Roman"/>
                <w:color w:val="000000"/>
                <w:kern w:val="24"/>
                <w:szCs w:val="24"/>
              </w:rPr>
              <w:t>783</w:t>
            </w:r>
          </w:p>
        </w:tc>
        <w:tc>
          <w:tcPr>
            <w:tcW w:w="1296" w:type="dxa"/>
            <w:tcBorders>
              <w:top w:val="single" w:sz="4" w:space="0" w:color="auto"/>
              <w:bottom w:val="single" w:sz="4" w:space="0" w:color="auto"/>
            </w:tcBorders>
            <w:vAlign w:val="center"/>
          </w:tcPr>
          <w:p w14:paraId="44257028"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6B4C8A17"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725A9335" w14:textId="77777777" w:rsidR="00261A27" w:rsidRDefault="00DA158B">
            <w:pPr>
              <w:ind w:firstLineChars="0" w:firstLine="0"/>
              <w:rPr>
                <w:rFonts w:eastAsiaTheme="minorEastAsia"/>
                <w:szCs w:val="24"/>
                <w:lang w:bidi="en-US"/>
              </w:rPr>
            </w:pPr>
            <w:r>
              <w:rPr>
                <w:rFonts w:cs="Times New Roman"/>
                <w:color w:val="000000"/>
                <w:kern w:val="24"/>
                <w:szCs w:val="24"/>
              </w:rPr>
              <w:t>49.85</w:t>
            </w:r>
          </w:p>
        </w:tc>
        <w:tc>
          <w:tcPr>
            <w:tcW w:w="1140" w:type="dxa"/>
            <w:tcBorders>
              <w:top w:val="single" w:sz="4" w:space="0" w:color="auto"/>
              <w:bottom w:val="single" w:sz="4" w:space="0" w:color="auto"/>
            </w:tcBorders>
            <w:vAlign w:val="center"/>
          </w:tcPr>
          <w:p w14:paraId="17CE460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99.86 </w:t>
            </w:r>
          </w:p>
        </w:tc>
        <w:tc>
          <w:tcPr>
            <w:tcW w:w="1297" w:type="dxa"/>
            <w:tcBorders>
              <w:top w:val="single" w:sz="4" w:space="0" w:color="auto"/>
              <w:bottom w:val="single" w:sz="4" w:space="0" w:color="auto"/>
            </w:tcBorders>
            <w:vAlign w:val="center"/>
          </w:tcPr>
          <w:p w14:paraId="5F613210" w14:textId="77777777" w:rsidR="00261A27" w:rsidRDefault="00261A27">
            <w:pPr>
              <w:ind w:firstLineChars="0" w:firstLine="0"/>
              <w:rPr>
                <w:rFonts w:eastAsiaTheme="minorEastAsia"/>
                <w:szCs w:val="24"/>
                <w:lang w:bidi="en-US"/>
              </w:rPr>
            </w:pPr>
          </w:p>
        </w:tc>
      </w:tr>
      <w:tr w:rsidR="00261A27" w14:paraId="2D60F320" w14:textId="77777777">
        <w:tc>
          <w:tcPr>
            <w:tcW w:w="1296" w:type="dxa"/>
            <w:tcBorders>
              <w:top w:val="single" w:sz="4" w:space="0" w:color="auto"/>
              <w:bottom w:val="single" w:sz="4" w:space="0" w:color="auto"/>
            </w:tcBorders>
            <w:vAlign w:val="center"/>
          </w:tcPr>
          <w:p w14:paraId="29B0B5E6" w14:textId="77777777" w:rsidR="00261A27" w:rsidRDefault="00DA158B">
            <w:pPr>
              <w:ind w:firstLineChars="0" w:firstLine="0"/>
              <w:rPr>
                <w:rFonts w:eastAsiaTheme="minorEastAsia"/>
                <w:lang w:bidi="en-US"/>
              </w:rPr>
            </w:pPr>
            <w:r>
              <w:rPr>
                <w:rFonts w:eastAsiaTheme="minorEastAsia" w:hint="eastAsia"/>
                <w:lang w:bidi="en-US"/>
              </w:rPr>
              <w:t>53</w:t>
            </w:r>
          </w:p>
        </w:tc>
        <w:tc>
          <w:tcPr>
            <w:tcW w:w="1296" w:type="dxa"/>
            <w:tcBorders>
              <w:top w:val="single" w:sz="4" w:space="0" w:color="auto"/>
              <w:bottom w:val="single" w:sz="4" w:space="0" w:color="auto"/>
            </w:tcBorders>
            <w:vAlign w:val="center"/>
          </w:tcPr>
          <w:p w14:paraId="7B3EF4A5" w14:textId="77777777" w:rsidR="00261A27" w:rsidRDefault="00DA158B">
            <w:pPr>
              <w:ind w:firstLineChars="0" w:firstLine="0"/>
              <w:rPr>
                <w:rFonts w:eastAsiaTheme="minorEastAsia"/>
                <w:szCs w:val="24"/>
                <w:lang w:bidi="en-US"/>
              </w:rPr>
            </w:pPr>
            <w:r>
              <w:rPr>
                <w:rFonts w:cs="Times New Roman"/>
                <w:color w:val="000000"/>
                <w:kern w:val="24"/>
                <w:szCs w:val="24"/>
              </w:rPr>
              <w:t>415</w:t>
            </w:r>
          </w:p>
        </w:tc>
        <w:tc>
          <w:tcPr>
            <w:tcW w:w="1296" w:type="dxa"/>
            <w:tcBorders>
              <w:top w:val="single" w:sz="4" w:space="0" w:color="auto"/>
              <w:bottom w:val="single" w:sz="4" w:space="0" w:color="auto"/>
            </w:tcBorders>
            <w:vAlign w:val="center"/>
          </w:tcPr>
          <w:p w14:paraId="393C51B5" w14:textId="77777777" w:rsidR="00261A27" w:rsidRDefault="00DA158B">
            <w:pPr>
              <w:ind w:firstLineChars="0" w:firstLine="0"/>
              <w:rPr>
                <w:rFonts w:eastAsiaTheme="minorEastAsia"/>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5A1758A8"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4CB0FEF2"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D31628E" w14:textId="77777777" w:rsidR="00261A27" w:rsidRDefault="00DA158B">
            <w:pPr>
              <w:ind w:firstLineChars="0" w:firstLine="0"/>
              <w:rPr>
                <w:rFonts w:eastAsiaTheme="minorEastAsia"/>
                <w:szCs w:val="24"/>
                <w:lang w:bidi="en-US"/>
              </w:rPr>
            </w:pPr>
            <w:r>
              <w:rPr>
                <w:rFonts w:cs="Times New Roman"/>
                <w:color w:val="000000"/>
                <w:kern w:val="24"/>
                <w:szCs w:val="24"/>
              </w:rPr>
              <w:t>53.49</w:t>
            </w:r>
          </w:p>
        </w:tc>
        <w:tc>
          <w:tcPr>
            <w:tcW w:w="1140" w:type="dxa"/>
            <w:tcBorders>
              <w:top w:val="single" w:sz="4" w:space="0" w:color="auto"/>
              <w:bottom w:val="single" w:sz="4" w:space="0" w:color="auto"/>
            </w:tcBorders>
            <w:vAlign w:val="center"/>
          </w:tcPr>
          <w:p w14:paraId="2A9EB6DB"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99.90 </w:t>
            </w:r>
          </w:p>
        </w:tc>
        <w:tc>
          <w:tcPr>
            <w:tcW w:w="1297" w:type="dxa"/>
            <w:tcBorders>
              <w:top w:val="single" w:sz="4" w:space="0" w:color="auto"/>
              <w:bottom w:val="single" w:sz="4" w:space="0" w:color="auto"/>
            </w:tcBorders>
            <w:vAlign w:val="center"/>
          </w:tcPr>
          <w:p w14:paraId="25D9BE29" w14:textId="77777777" w:rsidR="00261A27" w:rsidRDefault="00261A27">
            <w:pPr>
              <w:ind w:firstLineChars="0" w:firstLine="0"/>
              <w:rPr>
                <w:rFonts w:eastAsiaTheme="minorEastAsia"/>
                <w:szCs w:val="24"/>
                <w:lang w:bidi="en-US"/>
              </w:rPr>
            </w:pPr>
          </w:p>
        </w:tc>
      </w:tr>
      <w:tr w:rsidR="00261A27" w14:paraId="19C61110" w14:textId="77777777">
        <w:tc>
          <w:tcPr>
            <w:tcW w:w="1296" w:type="dxa"/>
            <w:tcBorders>
              <w:top w:val="single" w:sz="4" w:space="0" w:color="auto"/>
              <w:bottom w:val="single" w:sz="4" w:space="0" w:color="auto"/>
            </w:tcBorders>
            <w:vAlign w:val="center"/>
          </w:tcPr>
          <w:p w14:paraId="7B5BF05B" w14:textId="77777777" w:rsidR="00261A27" w:rsidRDefault="00DA158B">
            <w:pPr>
              <w:ind w:firstLineChars="0" w:firstLine="0"/>
              <w:rPr>
                <w:rFonts w:eastAsiaTheme="minorEastAsia"/>
                <w:lang w:bidi="en-US"/>
              </w:rPr>
            </w:pPr>
            <w:r>
              <w:rPr>
                <w:rFonts w:eastAsiaTheme="minorEastAsia" w:hint="eastAsia"/>
                <w:lang w:bidi="en-US"/>
              </w:rPr>
              <w:t>54</w:t>
            </w:r>
          </w:p>
        </w:tc>
        <w:tc>
          <w:tcPr>
            <w:tcW w:w="1296" w:type="dxa"/>
            <w:tcBorders>
              <w:top w:val="single" w:sz="4" w:space="0" w:color="auto"/>
              <w:bottom w:val="single" w:sz="4" w:space="0" w:color="auto"/>
            </w:tcBorders>
            <w:vAlign w:val="center"/>
          </w:tcPr>
          <w:p w14:paraId="1120DC2E" w14:textId="77777777" w:rsidR="00261A27" w:rsidRDefault="00DA158B">
            <w:pPr>
              <w:ind w:firstLineChars="0" w:firstLine="0"/>
              <w:rPr>
                <w:rFonts w:eastAsiaTheme="minorEastAsia"/>
                <w:szCs w:val="24"/>
                <w:lang w:bidi="en-US"/>
              </w:rPr>
            </w:pPr>
            <w:r>
              <w:rPr>
                <w:rFonts w:cs="Times New Roman"/>
                <w:color w:val="000000"/>
                <w:kern w:val="24"/>
                <w:szCs w:val="24"/>
              </w:rPr>
              <w:t>410</w:t>
            </w:r>
          </w:p>
        </w:tc>
        <w:tc>
          <w:tcPr>
            <w:tcW w:w="1296" w:type="dxa"/>
            <w:tcBorders>
              <w:top w:val="single" w:sz="4" w:space="0" w:color="auto"/>
              <w:bottom w:val="single" w:sz="4" w:space="0" w:color="auto"/>
            </w:tcBorders>
            <w:vAlign w:val="center"/>
          </w:tcPr>
          <w:p w14:paraId="34AB93C6" w14:textId="77777777" w:rsidR="00261A27" w:rsidRDefault="00DA158B">
            <w:pPr>
              <w:ind w:firstLineChars="0" w:firstLine="0"/>
              <w:rPr>
                <w:rFonts w:eastAsiaTheme="minorEastAsia"/>
                <w:szCs w:val="24"/>
                <w:lang w:bidi="en-US"/>
              </w:rPr>
            </w:pPr>
            <w:r>
              <w:rPr>
                <w:rFonts w:cs="Times New Roman"/>
                <w:color w:val="000000"/>
                <w:kern w:val="24"/>
                <w:szCs w:val="24"/>
              </w:rPr>
              <w:t>917</w:t>
            </w:r>
          </w:p>
        </w:tc>
        <w:tc>
          <w:tcPr>
            <w:tcW w:w="1296" w:type="dxa"/>
            <w:tcBorders>
              <w:top w:val="single" w:sz="4" w:space="0" w:color="auto"/>
              <w:bottom w:val="single" w:sz="4" w:space="0" w:color="auto"/>
            </w:tcBorders>
            <w:vAlign w:val="center"/>
          </w:tcPr>
          <w:p w14:paraId="3550DC36"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7A1CCFD1"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3E5D7AB7" w14:textId="77777777" w:rsidR="00261A27" w:rsidRDefault="00DA158B">
            <w:pPr>
              <w:ind w:firstLineChars="0" w:firstLine="0"/>
              <w:rPr>
                <w:rFonts w:eastAsiaTheme="minorEastAsia"/>
                <w:szCs w:val="24"/>
                <w:lang w:bidi="en-US"/>
              </w:rPr>
            </w:pPr>
            <w:r>
              <w:rPr>
                <w:rFonts w:cs="Times New Roman"/>
                <w:color w:val="000000"/>
                <w:kern w:val="24"/>
                <w:szCs w:val="24"/>
              </w:rPr>
              <w:t>47.08</w:t>
            </w:r>
          </w:p>
        </w:tc>
        <w:tc>
          <w:tcPr>
            <w:tcW w:w="1140" w:type="dxa"/>
            <w:tcBorders>
              <w:top w:val="single" w:sz="4" w:space="0" w:color="auto"/>
              <w:bottom w:val="single" w:sz="4" w:space="0" w:color="auto"/>
            </w:tcBorders>
            <w:vAlign w:val="center"/>
          </w:tcPr>
          <w:p w14:paraId="233986A3"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99.83 </w:t>
            </w:r>
          </w:p>
        </w:tc>
        <w:tc>
          <w:tcPr>
            <w:tcW w:w="1297" w:type="dxa"/>
            <w:tcBorders>
              <w:top w:val="single" w:sz="4" w:space="0" w:color="auto"/>
              <w:bottom w:val="single" w:sz="4" w:space="0" w:color="auto"/>
            </w:tcBorders>
            <w:vAlign w:val="center"/>
          </w:tcPr>
          <w:p w14:paraId="70EEF1FB" w14:textId="77777777" w:rsidR="00261A27" w:rsidRDefault="00261A27">
            <w:pPr>
              <w:ind w:firstLineChars="0" w:firstLine="0"/>
              <w:rPr>
                <w:rFonts w:eastAsiaTheme="minorEastAsia"/>
                <w:szCs w:val="24"/>
                <w:lang w:bidi="en-US"/>
              </w:rPr>
            </w:pPr>
          </w:p>
        </w:tc>
      </w:tr>
      <w:tr w:rsidR="00261A27" w14:paraId="58020C54" w14:textId="77777777">
        <w:tc>
          <w:tcPr>
            <w:tcW w:w="1296" w:type="dxa"/>
            <w:tcBorders>
              <w:top w:val="single" w:sz="4" w:space="0" w:color="auto"/>
              <w:bottom w:val="single" w:sz="4" w:space="0" w:color="auto"/>
            </w:tcBorders>
            <w:vAlign w:val="center"/>
          </w:tcPr>
          <w:p w14:paraId="5E89556C" w14:textId="77777777" w:rsidR="00261A27" w:rsidRDefault="00DA158B">
            <w:pPr>
              <w:ind w:firstLineChars="0" w:firstLine="0"/>
              <w:rPr>
                <w:rFonts w:eastAsiaTheme="minorEastAsia"/>
                <w:lang w:bidi="en-US"/>
              </w:rPr>
            </w:pPr>
            <w:r>
              <w:rPr>
                <w:rFonts w:eastAsiaTheme="minorEastAsia" w:hint="eastAsia"/>
                <w:lang w:bidi="en-US"/>
              </w:rPr>
              <w:t>55</w:t>
            </w:r>
          </w:p>
        </w:tc>
        <w:tc>
          <w:tcPr>
            <w:tcW w:w="1296" w:type="dxa"/>
            <w:tcBorders>
              <w:top w:val="single" w:sz="4" w:space="0" w:color="auto"/>
              <w:bottom w:val="single" w:sz="4" w:space="0" w:color="auto"/>
            </w:tcBorders>
            <w:vAlign w:val="center"/>
          </w:tcPr>
          <w:p w14:paraId="559EFC6E" w14:textId="77777777" w:rsidR="00261A27" w:rsidRDefault="00DA158B">
            <w:pPr>
              <w:ind w:firstLineChars="0" w:firstLine="0"/>
              <w:rPr>
                <w:rFonts w:eastAsiaTheme="minorEastAsia"/>
                <w:szCs w:val="24"/>
                <w:lang w:bidi="en-US"/>
              </w:rPr>
            </w:pPr>
            <w:r>
              <w:rPr>
                <w:rFonts w:cs="Times New Roman"/>
                <w:color w:val="000000"/>
                <w:kern w:val="24"/>
                <w:szCs w:val="24"/>
              </w:rPr>
              <w:t>405</w:t>
            </w:r>
          </w:p>
        </w:tc>
        <w:tc>
          <w:tcPr>
            <w:tcW w:w="1296" w:type="dxa"/>
            <w:tcBorders>
              <w:top w:val="single" w:sz="4" w:space="0" w:color="auto"/>
              <w:bottom w:val="single" w:sz="4" w:space="0" w:color="auto"/>
            </w:tcBorders>
            <w:vAlign w:val="center"/>
          </w:tcPr>
          <w:p w14:paraId="4F46ECE4" w14:textId="77777777" w:rsidR="00261A27" w:rsidRDefault="00DA158B">
            <w:pPr>
              <w:ind w:firstLineChars="0" w:firstLine="0"/>
              <w:rPr>
                <w:rFonts w:eastAsiaTheme="minorEastAsia"/>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6EFAB400"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22D867A7"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630D2AB0" w14:textId="77777777" w:rsidR="00261A27" w:rsidRDefault="00DA158B">
            <w:pPr>
              <w:ind w:firstLineChars="0" w:firstLine="0"/>
              <w:rPr>
                <w:rFonts w:eastAsiaTheme="minorEastAsia"/>
                <w:szCs w:val="24"/>
                <w:lang w:bidi="en-US"/>
              </w:rPr>
            </w:pPr>
            <w:r>
              <w:rPr>
                <w:rFonts w:cs="Times New Roman"/>
                <w:color w:val="000000"/>
                <w:kern w:val="24"/>
                <w:szCs w:val="24"/>
              </w:rPr>
              <w:t>52.2</w:t>
            </w:r>
          </w:p>
        </w:tc>
        <w:tc>
          <w:tcPr>
            <w:tcW w:w="1140" w:type="dxa"/>
            <w:tcBorders>
              <w:top w:val="single" w:sz="4" w:space="0" w:color="auto"/>
              <w:bottom w:val="single" w:sz="4" w:space="0" w:color="auto"/>
            </w:tcBorders>
            <w:vAlign w:val="center"/>
          </w:tcPr>
          <w:p w14:paraId="0B2B848C"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99.83 </w:t>
            </w:r>
          </w:p>
        </w:tc>
        <w:tc>
          <w:tcPr>
            <w:tcW w:w="1297" w:type="dxa"/>
            <w:tcBorders>
              <w:top w:val="single" w:sz="4" w:space="0" w:color="auto"/>
              <w:bottom w:val="single" w:sz="4" w:space="0" w:color="auto"/>
            </w:tcBorders>
            <w:vAlign w:val="center"/>
          </w:tcPr>
          <w:p w14:paraId="1F88A3D6" w14:textId="77777777" w:rsidR="00261A27" w:rsidRDefault="00261A27">
            <w:pPr>
              <w:ind w:firstLineChars="0" w:firstLine="0"/>
              <w:rPr>
                <w:rFonts w:eastAsiaTheme="minorEastAsia"/>
                <w:szCs w:val="24"/>
                <w:lang w:bidi="en-US"/>
              </w:rPr>
            </w:pPr>
          </w:p>
        </w:tc>
      </w:tr>
      <w:tr w:rsidR="00261A27" w14:paraId="6AD8763B" w14:textId="77777777">
        <w:tc>
          <w:tcPr>
            <w:tcW w:w="1296" w:type="dxa"/>
            <w:tcBorders>
              <w:top w:val="single" w:sz="4" w:space="0" w:color="auto"/>
              <w:bottom w:val="single" w:sz="4" w:space="0" w:color="auto"/>
            </w:tcBorders>
            <w:vAlign w:val="center"/>
          </w:tcPr>
          <w:p w14:paraId="619FC635" w14:textId="77777777" w:rsidR="00261A27" w:rsidRDefault="00DA158B">
            <w:pPr>
              <w:ind w:firstLineChars="0" w:firstLine="0"/>
              <w:rPr>
                <w:rFonts w:eastAsiaTheme="minorEastAsia"/>
                <w:lang w:bidi="en-US"/>
              </w:rPr>
            </w:pPr>
            <w:r>
              <w:rPr>
                <w:rFonts w:eastAsiaTheme="minorEastAsia" w:hint="eastAsia"/>
                <w:lang w:bidi="en-US"/>
              </w:rPr>
              <w:t>56</w:t>
            </w:r>
          </w:p>
        </w:tc>
        <w:tc>
          <w:tcPr>
            <w:tcW w:w="1296" w:type="dxa"/>
            <w:tcBorders>
              <w:top w:val="single" w:sz="4" w:space="0" w:color="auto"/>
              <w:bottom w:val="single" w:sz="4" w:space="0" w:color="auto"/>
            </w:tcBorders>
            <w:vAlign w:val="center"/>
          </w:tcPr>
          <w:p w14:paraId="4983DB56" w14:textId="77777777" w:rsidR="00261A27" w:rsidRDefault="00DA158B">
            <w:pPr>
              <w:ind w:firstLineChars="0" w:firstLine="0"/>
              <w:rPr>
                <w:rFonts w:eastAsiaTheme="minorEastAsia"/>
                <w:szCs w:val="24"/>
                <w:lang w:bidi="en-US"/>
              </w:rPr>
            </w:pPr>
            <w:r>
              <w:rPr>
                <w:rFonts w:cs="Times New Roman"/>
                <w:color w:val="000000"/>
                <w:kern w:val="24"/>
                <w:szCs w:val="24"/>
              </w:rPr>
              <w:t>400</w:t>
            </w:r>
          </w:p>
        </w:tc>
        <w:tc>
          <w:tcPr>
            <w:tcW w:w="1296" w:type="dxa"/>
            <w:tcBorders>
              <w:top w:val="single" w:sz="4" w:space="0" w:color="auto"/>
              <w:bottom w:val="single" w:sz="4" w:space="0" w:color="auto"/>
            </w:tcBorders>
            <w:vAlign w:val="center"/>
          </w:tcPr>
          <w:p w14:paraId="62824449" w14:textId="77777777" w:rsidR="00261A27" w:rsidRDefault="00DA158B">
            <w:pPr>
              <w:ind w:firstLineChars="0" w:firstLine="0"/>
              <w:rPr>
                <w:rFonts w:eastAsiaTheme="minorEastAsia"/>
                <w:szCs w:val="24"/>
                <w:lang w:bidi="en-US"/>
              </w:rPr>
            </w:pPr>
            <w:r>
              <w:rPr>
                <w:rFonts w:cs="Times New Roman"/>
                <w:color w:val="000000"/>
                <w:kern w:val="24"/>
                <w:szCs w:val="24"/>
              </w:rPr>
              <w:t>783</w:t>
            </w:r>
          </w:p>
        </w:tc>
        <w:tc>
          <w:tcPr>
            <w:tcW w:w="1296" w:type="dxa"/>
            <w:tcBorders>
              <w:top w:val="single" w:sz="4" w:space="0" w:color="auto"/>
              <w:bottom w:val="single" w:sz="4" w:space="0" w:color="auto"/>
            </w:tcBorders>
            <w:vAlign w:val="center"/>
          </w:tcPr>
          <w:p w14:paraId="3A82A0C0"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405DC5BC"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453" w:type="dxa"/>
            <w:tcBorders>
              <w:top w:val="single" w:sz="4" w:space="0" w:color="auto"/>
              <w:bottom w:val="single" w:sz="4" w:space="0" w:color="auto"/>
            </w:tcBorders>
            <w:vAlign w:val="center"/>
          </w:tcPr>
          <w:p w14:paraId="68778AEC" w14:textId="77777777" w:rsidR="00261A27" w:rsidRDefault="00DA158B">
            <w:pPr>
              <w:ind w:firstLineChars="0" w:firstLine="0"/>
              <w:rPr>
                <w:rFonts w:eastAsiaTheme="minorEastAsia"/>
                <w:szCs w:val="24"/>
                <w:lang w:bidi="en-US"/>
              </w:rPr>
            </w:pPr>
            <w:r>
              <w:rPr>
                <w:rFonts w:cs="Times New Roman"/>
                <w:color w:val="000000"/>
                <w:kern w:val="24"/>
                <w:szCs w:val="24"/>
              </w:rPr>
              <w:t>53.75</w:t>
            </w:r>
          </w:p>
        </w:tc>
        <w:tc>
          <w:tcPr>
            <w:tcW w:w="1140" w:type="dxa"/>
            <w:tcBorders>
              <w:top w:val="single" w:sz="4" w:space="0" w:color="auto"/>
              <w:bottom w:val="single" w:sz="4" w:space="0" w:color="auto"/>
            </w:tcBorders>
            <w:vAlign w:val="center"/>
          </w:tcPr>
          <w:p w14:paraId="4D19607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99.89 </w:t>
            </w:r>
          </w:p>
        </w:tc>
        <w:tc>
          <w:tcPr>
            <w:tcW w:w="1297" w:type="dxa"/>
            <w:tcBorders>
              <w:top w:val="single" w:sz="4" w:space="0" w:color="auto"/>
              <w:bottom w:val="single" w:sz="4" w:space="0" w:color="auto"/>
            </w:tcBorders>
            <w:vAlign w:val="center"/>
          </w:tcPr>
          <w:p w14:paraId="6196A22D" w14:textId="77777777" w:rsidR="00261A27" w:rsidRDefault="00261A27">
            <w:pPr>
              <w:ind w:firstLineChars="0" w:firstLine="0"/>
              <w:rPr>
                <w:rFonts w:eastAsiaTheme="minorEastAsia"/>
                <w:szCs w:val="24"/>
                <w:lang w:bidi="en-US"/>
              </w:rPr>
            </w:pPr>
          </w:p>
        </w:tc>
      </w:tr>
      <w:tr w:rsidR="00261A27" w14:paraId="2A07C349" w14:textId="77777777">
        <w:tc>
          <w:tcPr>
            <w:tcW w:w="1296" w:type="dxa"/>
            <w:tcBorders>
              <w:top w:val="single" w:sz="4" w:space="0" w:color="auto"/>
              <w:bottom w:val="single" w:sz="4" w:space="0" w:color="auto"/>
            </w:tcBorders>
            <w:vAlign w:val="center"/>
          </w:tcPr>
          <w:p w14:paraId="0D3CA621" w14:textId="77777777" w:rsidR="00261A27" w:rsidRDefault="00DA158B">
            <w:pPr>
              <w:ind w:firstLineChars="0" w:firstLine="0"/>
              <w:rPr>
                <w:rFonts w:eastAsiaTheme="minorEastAsia"/>
                <w:lang w:bidi="en-US"/>
              </w:rPr>
            </w:pPr>
            <w:r>
              <w:rPr>
                <w:rFonts w:eastAsiaTheme="minorEastAsia" w:hint="eastAsia"/>
                <w:lang w:bidi="en-US"/>
              </w:rPr>
              <w:t>57</w:t>
            </w:r>
          </w:p>
        </w:tc>
        <w:tc>
          <w:tcPr>
            <w:tcW w:w="1296" w:type="dxa"/>
            <w:tcBorders>
              <w:top w:val="single" w:sz="4" w:space="0" w:color="auto"/>
              <w:bottom w:val="single" w:sz="4" w:space="0" w:color="auto"/>
            </w:tcBorders>
            <w:vAlign w:val="center"/>
          </w:tcPr>
          <w:p w14:paraId="6ABDFAA8" w14:textId="77777777" w:rsidR="00261A27" w:rsidRDefault="00DA158B">
            <w:pPr>
              <w:ind w:firstLineChars="0" w:firstLine="0"/>
              <w:rPr>
                <w:rFonts w:eastAsiaTheme="minorEastAsia"/>
                <w:szCs w:val="24"/>
                <w:lang w:bidi="en-US"/>
              </w:rPr>
            </w:pPr>
            <w:r>
              <w:rPr>
                <w:rFonts w:cs="Times New Roman"/>
                <w:color w:val="000000"/>
                <w:kern w:val="24"/>
                <w:szCs w:val="24"/>
              </w:rPr>
              <w:t>430</w:t>
            </w:r>
          </w:p>
        </w:tc>
        <w:tc>
          <w:tcPr>
            <w:tcW w:w="1296" w:type="dxa"/>
            <w:tcBorders>
              <w:top w:val="single" w:sz="4" w:space="0" w:color="auto"/>
              <w:bottom w:val="single" w:sz="4" w:space="0" w:color="auto"/>
            </w:tcBorders>
            <w:vAlign w:val="center"/>
          </w:tcPr>
          <w:p w14:paraId="1545E17D"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34E845D0"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DCB0864"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010DB747" w14:textId="77777777" w:rsidR="00261A27" w:rsidRDefault="00DA158B">
            <w:pPr>
              <w:ind w:firstLineChars="0" w:firstLine="0"/>
              <w:rPr>
                <w:rFonts w:eastAsiaTheme="minorEastAsia"/>
                <w:szCs w:val="24"/>
                <w:lang w:bidi="en-US"/>
              </w:rPr>
            </w:pPr>
            <w:r>
              <w:rPr>
                <w:rFonts w:cs="Times New Roman"/>
                <w:color w:val="000000"/>
                <w:kern w:val="24"/>
                <w:szCs w:val="24"/>
              </w:rPr>
              <w:t>37.72</w:t>
            </w:r>
          </w:p>
        </w:tc>
        <w:tc>
          <w:tcPr>
            <w:tcW w:w="1140" w:type="dxa"/>
            <w:tcBorders>
              <w:top w:val="single" w:sz="4" w:space="0" w:color="auto"/>
              <w:bottom w:val="single" w:sz="4" w:space="0" w:color="auto"/>
            </w:tcBorders>
            <w:vAlign w:val="center"/>
          </w:tcPr>
          <w:p w14:paraId="063CD532" w14:textId="77777777" w:rsidR="00261A27" w:rsidRDefault="00DA158B">
            <w:pPr>
              <w:ind w:firstLineChars="0" w:firstLine="0"/>
              <w:rPr>
                <w:rFonts w:eastAsiaTheme="minorEastAsia"/>
                <w:szCs w:val="24"/>
                <w:lang w:bidi="en-US"/>
              </w:rPr>
            </w:pPr>
            <w:r>
              <w:rPr>
                <w:rFonts w:cs="Times New Roman"/>
                <w:color w:val="000000"/>
                <w:kern w:val="24"/>
                <w:szCs w:val="24"/>
              </w:rPr>
              <w:t>99.43</w:t>
            </w:r>
          </w:p>
        </w:tc>
        <w:tc>
          <w:tcPr>
            <w:tcW w:w="1297" w:type="dxa"/>
            <w:tcBorders>
              <w:top w:val="single" w:sz="4" w:space="0" w:color="auto"/>
              <w:bottom w:val="single" w:sz="4" w:space="0" w:color="auto"/>
            </w:tcBorders>
          </w:tcPr>
          <w:p w14:paraId="66CB8DB2" w14:textId="77777777" w:rsidR="00261A27" w:rsidRDefault="00DA158B">
            <w:pPr>
              <w:ind w:firstLineChars="0" w:firstLine="0"/>
              <w:rPr>
                <w:rFonts w:eastAsiaTheme="minorEastAsia"/>
                <w:szCs w:val="24"/>
                <w:lang w:bidi="en-US"/>
              </w:rPr>
            </w:pPr>
            <w:proofErr w:type="spellStart"/>
            <w:r>
              <w:rPr>
                <w:rFonts w:eastAsia="楷体" w:cs="Times New Roman"/>
                <w:color w:val="000000" w:themeColor="text1"/>
                <w:kern w:val="24"/>
                <w:position w:val="1"/>
                <w:szCs w:val="24"/>
              </w:rPr>
              <w:t>Doehlert</w:t>
            </w:r>
            <w:proofErr w:type="spellEnd"/>
          </w:p>
        </w:tc>
      </w:tr>
      <w:tr w:rsidR="00261A27" w14:paraId="556DDFE8" w14:textId="77777777">
        <w:tc>
          <w:tcPr>
            <w:tcW w:w="1296" w:type="dxa"/>
            <w:tcBorders>
              <w:top w:val="single" w:sz="4" w:space="0" w:color="auto"/>
              <w:bottom w:val="single" w:sz="4" w:space="0" w:color="auto"/>
            </w:tcBorders>
            <w:vAlign w:val="center"/>
          </w:tcPr>
          <w:p w14:paraId="06DB850A" w14:textId="77777777" w:rsidR="00261A27" w:rsidRDefault="00DA158B">
            <w:pPr>
              <w:ind w:firstLineChars="0" w:firstLine="0"/>
              <w:rPr>
                <w:rFonts w:eastAsiaTheme="minorEastAsia"/>
                <w:lang w:bidi="en-US"/>
              </w:rPr>
            </w:pPr>
            <w:r>
              <w:rPr>
                <w:rFonts w:eastAsiaTheme="minorEastAsia" w:hint="eastAsia"/>
                <w:lang w:bidi="en-US"/>
              </w:rPr>
              <w:t>58</w:t>
            </w:r>
          </w:p>
        </w:tc>
        <w:tc>
          <w:tcPr>
            <w:tcW w:w="1296" w:type="dxa"/>
            <w:tcBorders>
              <w:top w:val="single" w:sz="4" w:space="0" w:color="auto"/>
              <w:bottom w:val="single" w:sz="4" w:space="0" w:color="auto"/>
            </w:tcBorders>
            <w:vAlign w:val="center"/>
          </w:tcPr>
          <w:p w14:paraId="2E8B88FB" w14:textId="77777777" w:rsidR="00261A27" w:rsidRDefault="00DA158B">
            <w:pPr>
              <w:ind w:firstLineChars="0" w:firstLine="0"/>
              <w:rPr>
                <w:rFonts w:eastAsiaTheme="minorEastAsia"/>
                <w:szCs w:val="24"/>
                <w:lang w:bidi="en-US"/>
              </w:rPr>
            </w:pPr>
            <w:r>
              <w:rPr>
                <w:rFonts w:cs="Times New Roman"/>
                <w:color w:val="000000"/>
                <w:kern w:val="24"/>
                <w:szCs w:val="24"/>
              </w:rPr>
              <w:t>450</w:t>
            </w:r>
          </w:p>
        </w:tc>
        <w:tc>
          <w:tcPr>
            <w:tcW w:w="1296" w:type="dxa"/>
            <w:tcBorders>
              <w:top w:val="single" w:sz="4" w:space="0" w:color="auto"/>
              <w:bottom w:val="single" w:sz="4" w:space="0" w:color="auto"/>
            </w:tcBorders>
            <w:vAlign w:val="center"/>
          </w:tcPr>
          <w:p w14:paraId="3A12CF70"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7EACD5BF"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47910D54"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22B91C9E" w14:textId="77777777" w:rsidR="00261A27" w:rsidRDefault="00DA158B">
            <w:pPr>
              <w:ind w:firstLineChars="0" w:firstLine="0"/>
              <w:rPr>
                <w:rFonts w:eastAsiaTheme="minorEastAsia"/>
                <w:szCs w:val="24"/>
                <w:lang w:bidi="en-US"/>
              </w:rPr>
            </w:pPr>
            <w:r>
              <w:rPr>
                <w:rFonts w:cs="Times New Roman"/>
                <w:color w:val="000000"/>
                <w:kern w:val="24"/>
                <w:szCs w:val="24"/>
              </w:rPr>
              <w:t>39.47</w:t>
            </w:r>
          </w:p>
        </w:tc>
        <w:tc>
          <w:tcPr>
            <w:tcW w:w="1140" w:type="dxa"/>
            <w:tcBorders>
              <w:top w:val="single" w:sz="4" w:space="0" w:color="auto"/>
              <w:bottom w:val="single" w:sz="4" w:space="0" w:color="auto"/>
            </w:tcBorders>
            <w:vAlign w:val="center"/>
          </w:tcPr>
          <w:p w14:paraId="328BAFB8" w14:textId="77777777" w:rsidR="00261A27" w:rsidRDefault="00DA158B">
            <w:pPr>
              <w:ind w:firstLineChars="0" w:firstLine="0"/>
              <w:rPr>
                <w:rFonts w:eastAsiaTheme="minorEastAsia"/>
                <w:szCs w:val="24"/>
                <w:lang w:bidi="en-US"/>
              </w:rPr>
            </w:pPr>
            <w:r>
              <w:rPr>
                <w:rFonts w:cs="Times New Roman"/>
                <w:color w:val="000000"/>
                <w:kern w:val="24"/>
                <w:szCs w:val="24"/>
              </w:rPr>
              <w:t>99.42</w:t>
            </w:r>
          </w:p>
        </w:tc>
        <w:tc>
          <w:tcPr>
            <w:tcW w:w="1297" w:type="dxa"/>
            <w:tcBorders>
              <w:top w:val="single" w:sz="4" w:space="0" w:color="auto"/>
              <w:bottom w:val="single" w:sz="4" w:space="0" w:color="auto"/>
            </w:tcBorders>
          </w:tcPr>
          <w:p w14:paraId="33E0E2E9" w14:textId="77777777" w:rsidR="00261A27" w:rsidRDefault="00261A27">
            <w:pPr>
              <w:ind w:firstLineChars="0" w:firstLine="0"/>
              <w:rPr>
                <w:rFonts w:eastAsiaTheme="minorEastAsia"/>
                <w:szCs w:val="24"/>
                <w:lang w:bidi="en-US"/>
              </w:rPr>
            </w:pPr>
          </w:p>
        </w:tc>
      </w:tr>
      <w:tr w:rsidR="00261A27" w14:paraId="5281C468" w14:textId="77777777">
        <w:tc>
          <w:tcPr>
            <w:tcW w:w="1296" w:type="dxa"/>
            <w:tcBorders>
              <w:top w:val="single" w:sz="4" w:space="0" w:color="auto"/>
              <w:bottom w:val="single" w:sz="4" w:space="0" w:color="auto"/>
            </w:tcBorders>
            <w:vAlign w:val="center"/>
          </w:tcPr>
          <w:p w14:paraId="7333AA42" w14:textId="77777777" w:rsidR="00261A27" w:rsidRDefault="00DA158B">
            <w:pPr>
              <w:ind w:firstLineChars="0" w:firstLine="0"/>
              <w:rPr>
                <w:rFonts w:eastAsiaTheme="minorEastAsia"/>
                <w:lang w:bidi="en-US"/>
              </w:rPr>
            </w:pPr>
            <w:r>
              <w:rPr>
                <w:rFonts w:eastAsiaTheme="minorEastAsia" w:hint="eastAsia"/>
                <w:lang w:bidi="en-US"/>
              </w:rPr>
              <w:t>59</w:t>
            </w:r>
          </w:p>
        </w:tc>
        <w:tc>
          <w:tcPr>
            <w:tcW w:w="1296" w:type="dxa"/>
            <w:tcBorders>
              <w:top w:val="single" w:sz="4" w:space="0" w:color="auto"/>
              <w:bottom w:val="single" w:sz="4" w:space="0" w:color="auto"/>
            </w:tcBorders>
            <w:vAlign w:val="center"/>
          </w:tcPr>
          <w:p w14:paraId="2017A428"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460167E0" w14:textId="77777777" w:rsidR="00261A27" w:rsidRDefault="00DA158B">
            <w:pPr>
              <w:ind w:firstLineChars="0" w:firstLine="0"/>
              <w:rPr>
                <w:rFonts w:eastAsiaTheme="minorEastAsia"/>
                <w:szCs w:val="24"/>
                <w:lang w:bidi="en-US"/>
              </w:rPr>
            </w:pPr>
            <w:r>
              <w:rPr>
                <w:rFonts w:cs="Times New Roman"/>
                <w:color w:val="000000"/>
                <w:kern w:val="24"/>
                <w:szCs w:val="24"/>
              </w:rPr>
              <w:t>1150</w:t>
            </w:r>
          </w:p>
        </w:tc>
        <w:tc>
          <w:tcPr>
            <w:tcW w:w="1296" w:type="dxa"/>
            <w:tcBorders>
              <w:top w:val="single" w:sz="4" w:space="0" w:color="auto"/>
              <w:bottom w:val="single" w:sz="4" w:space="0" w:color="auto"/>
            </w:tcBorders>
            <w:vAlign w:val="center"/>
          </w:tcPr>
          <w:p w14:paraId="3EFAD1F2"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754F506"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148C54A" w14:textId="77777777" w:rsidR="00261A27" w:rsidRDefault="00DA158B">
            <w:pPr>
              <w:ind w:firstLineChars="0" w:firstLine="0"/>
              <w:rPr>
                <w:rFonts w:eastAsiaTheme="minorEastAsia"/>
                <w:szCs w:val="24"/>
                <w:lang w:bidi="en-US"/>
              </w:rPr>
            </w:pPr>
            <w:r>
              <w:rPr>
                <w:rFonts w:cs="Times New Roman"/>
                <w:color w:val="000000"/>
                <w:kern w:val="24"/>
                <w:szCs w:val="24"/>
              </w:rPr>
              <w:t>31.88</w:t>
            </w:r>
          </w:p>
        </w:tc>
        <w:tc>
          <w:tcPr>
            <w:tcW w:w="1140" w:type="dxa"/>
            <w:tcBorders>
              <w:top w:val="single" w:sz="4" w:space="0" w:color="auto"/>
              <w:bottom w:val="single" w:sz="4" w:space="0" w:color="auto"/>
            </w:tcBorders>
            <w:vAlign w:val="center"/>
          </w:tcPr>
          <w:p w14:paraId="6FC5871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99.17 </w:t>
            </w:r>
          </w:p>
        </w:tc>
        <w:tc>
          <w:tcPr>
            <w:tcW w:w="1297" w:type="dxa"/>
            <w:tcBorders>
              <w:top w:val="single" w:sz="4" w:space="0" w:color="auto"/>
              <w:bottom w:val="single" w:sz="4" w:space="0" w:color="auto"/>
            </w:tcBorders>
          </w:tcPr>
          <w:p w14:paraId="07DD5E92" w14:textId="77777777" w:rsidR="00261A27" w:rsidRDefault="00261A27">
            <w:pPr>
              <w:ind w:firstLineChars="0" w:firstLine="0"/>
              <w:rPr>
                <w:rFonts w:eastAsiaTheme="minorEastAsia"/>
                <w:szCs w:val="24"/>
                <w:lang w:bidi="en-US"/>
              </w:rPr>
            </w:pPr>
          </w:p>
        </w:tc>
      </w:tr>
      <w:tr w:rsidR="00261A27" w14:paraId="463635E2" w14:textId="77777777">
        <w:tc>
          <w:tcPr>
            <w:tcW w:w="1296" w:type="dxa"/>
            <w:tcBorders>
              <w:top w:val="single" w:sz="4" w:space="0" w:color="auto"/>
              <w:bottom w:val="single" w:sz="4" w:space="0" w:color="auto"/>
            </w:tcBorders>
            <w:vAlign w:val="center"/>
          </w:tcPr>
          <w:p w14:paraId="57589A8E" w14:textId="77777777" w:rsidR="00261A27" w:rsidRDefault="00DA158B">
            <w:pPr>
              <w:ind w:firstLineChars="0" w:firstLine="0"/>
              <w:rPr>
                <w:rFonts w:eastAsiaTheme="minorEastAsia"/>
                <w:lang w:bidi="en-US"/>
              </w:rPr>
            </w:pPr>
            <w:r>
              <w:rPr>
                <w:rFonts w:eastAsiaTheme="minorEastAsia" w:hint="eastAsia"/>
                <w:lang w:bidi="en-US"/>
              </w:rPr>
              <w:t>60</w:t>
            </w:r>
          </w:p>
        </w:tc>
        <w:tc>
          <w:tcPr>
            <w:tcW w:w="1296" w:type="dxa"/>
            <w:tcBorders>
              <w:top w:val="single" w:sz="4" w:space="0" w:color="auto"/>
              <w:bottom w:val="single" w:sz="4" w:space="0" w:color="auto"/>
            </w:tcBorders>
            <w:vAlign w:val="center"/>
          </w:tcPr>
          <w:p w14:paraId="7D2E0C14" w14:textId="77777777" w:rsidR="00261A27" w:rsidRDefault="00DA158B">
            <w:pPr>
              <w:ind w:firstLineChars="0" w:firstLine="0"/>
              <w:rPr>
                <w:rFonts w:eastAsiaTheme="minorEastAsia"/>
                <w:szCs w:val="24"/>
                <w:lang w:bidi="en-US"/>
              </w:rPr>
            </w:pPr>
            <w:r>
              <w:rPr>
                <w:rFonts w:cs="Times New Roman"/>
                <w:color w:val="000000"/>
                <w:kern w:val="24"/>
                <w:szCs w:val="24"/>
              </w:rPr>
              <w:t>420</w:t>
            </w:r>
          </w:p>
        </w:tc>
        <w:tc>
          <w:tcPr>
            <w:tcW w:w="1296" w:type="dxa"/>
            <w:tcBorders>
              <w:top w:val="single" w:sz="4" w:space="0" w:color="auto"/>
              <w:bottom w:val="single" w:sz="4" w:space="0" w:color="auto"/>
            </w:tcBorders>
            <w:vAlign w:val="center"/>
          </w:tcPr>
          <w:p w14:paraId="6A925AF1" w14:textId="77777777" w:rsidR="00261A27" w:rsidRDefault="00DA158B">
            <w:pPr>
              <w:ind w:firstLineChars="0" w:firstLine="0"/>
              <w:rPr>
                <w:rFonts w:eastAsiaTheme="minorEastAsia"/>
                <w:szCs w:val="24"/>
                <w:lang w:bidi="en-US"/>
              </w:rPr>
            </w:pPr>
            <w:r>
              <w:rPr>
                <w:rFonts w:cs="Times New Roman"/>
                <w:color w:val="000000"/>
                <w:kern w:val="24"/>
                <w:szCs w:val="24"/>
              </w:rPr>
              <w:t>1150</w:t>
            </w:r>
          </w:p>
        </w:tc>
        <w:tc>
          <w:tcPr>
            <w:tcW w:w="1296" w:type="dxa"/>
            <w:tcBorders>
              <w:top w:val="single" w:sz="4" w:space="0" w:color="auto"/>
              <w:bottom w:val="single" w:sz="4" w:space="0" w:color="auto"/>
            </w:tcBorders>
            <w:vAlign w:val="center"/>
          </w:tcPr>
          <w:p w14:paraId="0BB7BD2D"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22E110DC"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2F509387" w14:textId="77777777" w:rsidR="00261A27" w:rsidRDefault="00DA158B">
            <w:pPr>
              <w:ind w:firstLineChars="0" w:firstLine="0"/>
              <w:rPr>
                <w:rFonts w:eastAsiaTheme="minorEastAsia"/>
                <w:szCs w:val="24"/>
                <w:lang w:bidi="en-US"/>
              </w:rPr>
            </w:pPr>
            <w:r>
              <w:rPr>
                <w:rFonts w:cs="Times New Roman"/>
                <w:color w:val="000000"/>
                <w:kern w:val="24"/>
                <w:szCs w:val="24"/>
              </w:rPr>
              <w:t>30.43</w:t>
            </w:r>
          </w:p>
        </w:tc>
        <w:tc>
          <w:tcPr>
            <w:tcW w:w="1140" w:type="dxa"/>
            <w:tcBorders>
              <w:top w:val="single" w:sz="4" w:space="0" w:color="auto"/>
              <w:bottom w:val="single" w:sz="4" w:space="0" w:color="auto"/>
            </w:tcBorders>
            <w:vAlign w:val="center"/>
          </w:tcPr>
          <w:p w14:paraId="41386015" w14:textId="77777777" w:rsidR="00261A27" w:rsidRDefault="00DA158B">
            <w:pPr>
              <w:ind w:firstLineChars="0" w:firstLine="0"/>
              <w:rPr>
                <w:rFonts w:eastAsiaTheme="minorEastAsia"/>
                <w:szCs w:val="24"/>
                <w:lang w:bidi="en-US"/>
              </w:rPr>
            </w:pPr>
            <w:r>
              <w:rPr>
                <w:rFonts w:cs="Times New Roman"/>
                <w:color w:val="000000"/>
                <w:kern w:val="24"/>
                <w:szCs w:val="24"/>
              </w:rPr>
              <w:t xml:space="preserve">98.78 </w:t>
            </w:r>
          </w:p>
        </w:tc>
        <w:tc>
          <w:tcPr>
            <w:tcW w:w="1297" w:type="dxa"/>
            <w:tcBorders>
              <w:top w:val="single" w:sz="4" w:space="0" w:color="auto"/>
              <w:bottom w:val="single" w:sz="4" w:space="0" w:color="auto"/>
            </w:tcBorders>
          </w:tcPr>
          <w:p w14:paraId="2ACAEEC1" w14:textId="77777777" w:rsidR="00261A27" w:rsidRDefault="00DA158B">
            <w:pPr>
              <w:ind w:firstLineChars="0" w:firstLine="0"/>
              <w:rPr>
                <w:rFonts w:eastAsiaTheme="minorEastAsia"/>
                <w:szCs w:val="24"/>
                <w:lang w:bidi="en-US"/>
              </w:rPr>
            </w:pPr>
            <w:r>
              <w:rPr>
                <w:rFonts w:eastAsia="楷体" w:cs="Times New Roman"/>
                <w:color w:val="000000" w:themeColor="text1"/>
                <w:kern w:val="24"/>
                <w:position w:val="1"/>
                <w:szCs w:val="24"/>
              </w:rPr>
              <w:t>Low ED</w:t>
            </w:r>
          </w:p>
        </w:tc>
      </w:tr>
      <w:tr w:rsidR="00261A27" w14:paraId="3022C84F" w14:textId="77777777">
        <w:tc>
          <w:tcPr>
            <w:tcW w:w="1296" w:type="dxa"/>
            <w:tcBorders>
              <w:top w:val="single" w:sz="4" w:space="0" w:color="auto"/>
              <w:bottom w:val="single" w:sz="4" w:space="0" w:color="auto"/>
            </w:tcBorders>
            <w:vAlign w:val="center"/>
          </w:tcPr>
          <w:p w14:paraId="28BDFBCA" w14:textId="77777777" w:rsidR="00261A27" w:rsidRDefault="00DA158B">
            <w:pPr>
              <w:ind w:firstLineChars="0" w:firstLine="0"/>
              <w:rPr>
                <w:rFonts w:eastAsiaTheme="minorEastAsia"/>
                <w:lang w:bidi="en-US"/>
              </w:rPr>
            </w:pPr>
            <w:r>
              <w:rPr>
                <w:rFonts w:eastAsiaTheme="minorEastAsia" w:hint="eastAsia"/>
                <w:lang w:bidi="en-US"/>
              </w:rPr>
              <w:t>61</w:t>
            </w:r>
          </w:p>
        </w:tc>
        <w:tc>
          <w:tcPr>
            <w:tcW w:w="1296" w:type="dxa"/>
            <w:tcBorders>
              <w:top w:val="single" w:sz="4" w:space="0" w:color="auto"/>
              <w:bottom w:val="single" w:sz="4" w:space="0" w:color="auto"/>
            </w:tcBorders>
            <w:vAlign w:val="center"/>
          </w:tcPr>
          <w:p w14:paraId="1B714250" w14:textId="77777777" w:rsidR="00261A27" w:rsidRDefault="00DA158B">
            <w:pPr>
              <w:ind w:firstLineChars="0" w:firstLine="0"/>
              <w:rPr>
                <w:rFonts w:eastAsiaTheme="minorEastAsia"/>
                <w:szCs w:val="24"/>
                <w:lang w:bidi="en-US"/>
              </w:rPr>
            </w:pPr>
            <w:r>
              <w:rPr>
                <w:rFonts w:cs="Times New Roman"/>
                <w:color w:val="000000"/>
                <w:kern w:val="24"/>
                <w:szCs w:val="24"/>
              </w:rPr>
              <w:t>410</w:t>
            </w:r>
          </w:p>
        </w:tc>
        <w:tc>
          <w:tcPr>
            <w:tcW w:w="1296" w:type="dxa"/>
            <w:tcBorders>
              <w:top w:val="single" w:sz="4" w:space="0" w:color="auto"/>
              <w:bottom w:val="single" w:sz="4" w:space="0" w:color="auto"/>
            </w:tcBorders>
            <w:vAlign w:val="center"/>
          </w:tcPr>
          <w:p w14:paraId="6309A6F1"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04564804"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7D157A78"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C085690" w14:textId="77777777" w:rsidR="00261A27" w:rsidRDefault="00DA158B">
            <w:pPr>
              <w:ind w:firstLineChars="0" w:firstLine="0"/>
              <w:rPr>
                <w:rFonts w:eastAsiaTheme="minorEastAsia"/>
                <w:szCs w:val="24"/>
                <w:lang w:bidi="en-US"/>
              </w:rPr>
            </w:pPr>
            <w:r>
              <w:rPr>
                <w:rFonts w:cs="Times New Roman"/>
                <w:color w:val="000000"/>
                <w:kern w:val="24"/>
                <w:szCs w:val="24"/>
              </w:rPr>
              <w:t>35.96</w:t>
            </w:r>
          </w:p>
        </w:tc>
        <w:tc>
          <w:tcPr>
            <w:tcW w:w="1140" w:type="dxa"/>
            <w:tcBorders>
              <w:top w:val="single" w:sz="4" w:space="0" w:color="auto"/>
              <w:bottom w:val="single" w:sz="4" w:space="0" w:color="auto"/>
            </w:tcBorders>
            <w:vAlign w:val="center"/>
          </w:tcPr>
          <w:p w14:paraId="26EDADA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99.37 </w:t>
            </w:r>
          </w:p>
        </w:tc>
        <w:tc>
          <w:tcPr>
            <w:tcW w:w="1297" w:type="dxa"/>
            <w:tcBorders>
              <w:top w:val="single" w:sz="4" w:space="0" w:color="auto"/>
              <w:bottom w:val="single" w:sz="4" w:space="0" w:color="auto"/>
            </w:tcBorders>
          </w:tcPr>
          <w:p w14:paraId="072BA342" w14:textId="77777777" w:rsidR="00261A27" w:rsidRDefault="00261A27">
            <w:pPr>
              <w:ind w:firstLineChars="0" w:firstLine="0"/>
              <w:rPr>
                <w:rFonts w:eastAsiaTheme="minorEastAsia"/>
                <w:szCs w:val="24"/>
                <w:lang w:bidi="en-US"/>
              </w:rPr>
            </w:pPr>
          </w:p>
        </w:tc>
      </w:tr>
      <w:tr w:rsidR="00261A27" w14:paraId="5BCD9274" w14:textId="77777777">
        <w:tc>
          <w:tcPr>
            <w:tcW w:w="1296" w:type="dxa"/>
            <w:tcBorders>
              <w:top w:val="single" w:sz="4" w:space="0" w:color="auto"/>
              <w:bottom w:val="single" w:sz="4" w:space="0" w:color="auto"/>
            </w:tcBorders>
            <w:vAlign w:val="center"/>
          </w:tcPr>
          <w:p w14:paraId="416B546B" w14:textId="77777777" w:rsidR="00261A27" w:rsidRDefault="00DA158B">
            <w:pPr>
              <w:ind w:firstLineChars="0" w:firstLine="0"/>
              <w:rPr>
                <w:rFonts w:eastAsiaTheme="minorEastAsia"/>
                <w:lang w:bidi="en-US"/>
              </w:rPr>
            </w:pPr>
            <w:r>
              <w:rPr>
                <w:rFonts w:eastAsiaTheme="minorEastAsia" w:hint="eastAsia"/>
                <w:lang w:bidi="en-US"/>
              </w:rPr>
              <w:t>62</w:t>
            </w:r>
          </w:p>
        </w:tc>
        <w:tc>
          <w:tcPr>
            <w:tcW w:w="1296" w:type="dxa"/>
            <w:tcBorders>
              <w:top w:val="single" w:sz="4" w:space="0" w:color="auto"/>
              <w:bottom w:val="single" w:sz="4" w:space="0" w:color="auto"/>
            </w:tcBorders>
            <w:vAlign w:val="center"/>
          </w:tcPr>
          <w:p w14:paraId="4D925EEB" w14:textId="77777777" w:rsidR="00261A27" w:rsidRDefault="00DA158B">
            <w:pPr>
              <w:ind w:firstLineChars="0" w:firstLine="0"/>
              <w:rPr>
                <w:rFonts w:eastAsiaTheme="minorEastAsia"/>
                <w:szCs w:val="24"/>
                <w:lang w:bidi="en-US"/>
              </w:rPr>
            </w:pPr>
            <w:r>
              <w:rPr>
                <w:rFonts w:cs="Times New Roman"/>
                <w:color w:val="000000"/>
                <w:kern w:val="24"/>
                <w:szCs w:val="24"/>
              </w:rPr>
              <w:t>420</w:t>
            </w:r>
          </w:p>
        </w:tc>
        <w:tc>
          <w:tcPr>
            <w:tcW w:w="1296" w:type="dxa"/>
            <w:tcBorders>
              <w:top w:val="single" w:sz="4" w:space="0" w:color="auto"/>
              <w:bottom w:val="single" w:sz="4" w:space="0" w:color="auto"/>
            </w:tcBorders>
            <w:vAlign w:val="center"/>
          </w:tcPr>
          <w:p w14:paraId="0350333E"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36CA8B25"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1348D813"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6C95FBE9" w14:textId="77777777" w:rsidR="00261A27" w:rsidRDefault="00DA158B">
            <w:pPr>
              <w:ind w:firstLineChars="0" w:firstLine="0"/>
              <w:rPr>
                <w:rFonts w:eastAsiaTheme="minorEastAsia"/>
                <w:szCs w:val="24"/>
                <w:lang w:bidi="en-US"/>
              </w:rPr>
            </w:pPr>
            <w:r>
              <w:rPr>
                <w:rFonts w:cs="Times New Roman"/>
                <w:color w:val="000000"/>
                <w:kern w:val="24"/>
                <w:szCs w:val="24"/>
              </w:rPr>
              <w:t>46.67</w:t>
            </w:r>
          </w:p>
        </w:tc>
        <w:tc>
          <w:tcPr>
            <w:tcW w:w="1140" w:type="dxa"/>
            <w:tcBorders>
              <w:top w:val="single" w:sz="4" w:space="0" w:color="auto"/>
              <w:bottom w:val="single" w:sz="4" w:space="0" w:color="auto"/>
            </w:tcBorders>
            <w:vAlign w:val="center"/>
          </w:tcPr>
          <w:p w14:paraId="50EDFD86"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99.49 </w:t>
            </w:r>
          </w:p>
        </w:tc>
        <w:tc>
          <w:tcPr>
            <w:tcW w:w="1297" w:type="dxa"/>
            <w:tcBorders>
              <w:top w:val="single" w:sz="4" w:space="0" w:color="auto"/>
              <w:bottom w:val="single" w:sz="4" w:space="0" w:color="auto"/>
            </w:tcBorders>
          </w:tcPr>
          <w:p w14:paraId="5523DC77" w14:textId="77777777" w:rsidR="00261A27" w:rsidRDefault="00261A27">
            <w:pPr>
              <w:ind w:firstLineChars="0" w:firstLine="0"/>
              <w:rPr>
                <w:rFonts w:eastAsiaTheme="minorEastAsia"/>
                <w:szCs w:val="24"/>
                <w:lang w:bidi="en-US"/>
              </w:rPr>
            </w:pPr>
          </w:p>
        </w:tc>
      </w:tr>
      <w:tr w:rsidR="00261A27" w14:paraId="79D6611D" w14:textId="77777777">
        <w:tc>
          <w:tcPr>
            <w:tcW w:w="1296" w:type="dxa"/>
            <w:tcBorders>
              <w:top w:val="single" w:sz="4" w:space="0" w:color="auto"/>
              <w:bottom w:val="single" w:sz="4" w:space="0" w:color="auto"/>
            </w:tcBorders>
            <w:vAlign w:val="center"/>
          </w:tcPr>
          <w:p w14:paraId="78784215" w14:textId="77777777" w:rsidR="00261A27" w:rsidRDefault="00DA158B">
            <w:pPr>
              <w:ind w:firstLineChars="0" w:firstLine="0"/>
              <w:rPr>
                <w:rFonts w:eastAsiaTheme="minorEastAsia"/>
                <w:lang w:bidi="en-US"/>
              </w:rPr>
            </w:pPr>
            <w:r>
              <w:rPr>
                <w:rFonts w:eastAsiaTheme="minorEastAsia" w:hint="eastAsia"/>
                <w:lang w:bidi="en-US"/>
              </w:rPr>
              <w:lastRenderedPageBreak/>
              <w:t>63</w:t>
            </w:r>
          </w:p>
        </w:tc>
        <w:tc>
          <w:tcPr>
            <w:tcW w:w="1296" w:type="dxa"/>
            <w:tcBorders>
              <w:top w:val="single" w:sz="4" w:space="0" w:color="auto"/>
              <w:bottom w:val="single" w:sz="4" w:space="0" w:color="auto"/>
            </w:tcBorders>
            <w:vAlign w:val="center"/>
          </w:tcPr>
          <w:p w14:paraId="388C0695"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6EE54BC8" w14:textId="77777777" w:rsidR="00261A27" w:rsidRDefault="00DA158B">
            <w:pPr>
              <w:ind w:firstLineChars="0" w:firstLine="0"/>
              <w:rPr>
                <w:rFonts w:eastAsiaTheme="minorEastAsia"/>
                <w:szCs w:val="24"/>
                <w:lang w:bidi="en-US"/>
              </w:rPr>
            </w:pPr>
            <w:r>
              <w:rPr>
                <w:rFonts w:cs="Times New Roman"/>
                <w:color w:val="000000"/>
                <w:kern w:val="24"/>
                <w:szCs w:val="24"/>
              </w:rPr>
              <w:t>750</w:t>
            </w:r>
          </w:p>
        </w:tc>
        <w:tc>
          <w:tcPr>
            <w:tcW w:w="1296" w:type="dxa"/>
            <w:tcBorders>
              <w:top w:val="single" w:sz="4" w:space="0" w:color="auto"/>
              <w:bottom w:val="single" w:sz="4" w:space="0" w:color="auto"/>
            </w:tcBorders>
            <w:vAlign w:val="center"/>
          </w:tcPr>
          <w:p w14:paraId="6D9926B3"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276E825C"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58BDB76" w14:textId="77777777" w:rsidR="00261A27" w:rsidRDefault="00DA158B">
            <w:pPr>
              <w:ind w:firstLineChars="0" w:firstLine="0"/>
              <w:rPr>
                <w:rFonts w:eastAsiaTheme="minorEastAsia"/>
                <w:szCs w:val="24"/>
                <w:lang w:bidi="en-US"/>
              </w:rPr>
            </w:pPr>
            <w:r>
              <w:rPr>
                <w:rFonts w:cs="Times New Roman"/>
                <w:color w:val="000000"/>
                <w:kern w:val="24"/>
                <w:szCs w:val="24"/>
              </w:rPr>
              <w:t>48.89</w:t>
            </w:r>
          </w:p>
        </w:tc>
        <w:tc>
          <w:tcPr>
            <w:tcW w:w="1140" w:type="dxa"/>
            <w:tcBorders>
              <w:top w:val="single" w:sz="4" w:space="0" w:color="auto"/>
              <w:bottom w:val="single" w:sz="4" w:space="0" w:color="auto"/>
            </w:tcBorders>
            <w:vAlign w:val="center"/>
          </w:tcPr>
          <w:p w14:paraId="716F281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99.44 </w:t>
            </w:r>
          </w:p>
        </w:tc>
        <w:tc>
          <w:tcPr>
            <w:tcW w:w="1297" w:type="dxa"/>
            <w:tcBorders>
              <w:top w:val="single" w:sz="4" w:space="0" w:color="auto"/>
              <w:bottom w:val="single" w:sz="4" w:space="0" w:color="auto"/>
            </w:tcBorders>
          </w:tcPr>
          <w:p w14:paraId="5062D01A" w14:textId="77777777" w:rsidR="00261A27" w:rsidRDefault="00261A27">
            <w:pPr>
              <w:ind w:firstLineChars="0" w:firstLine="0"/>
              <w:rPr>
                <w:rFonts w:eastAsiaTheme="minorEastAsia"/>
                <w:szCs w:val="24"/>
                <w:lang w:bidi="en-US"/>
              </w:rPr>
            </w:pPr>
          </w:p>
        </w:tc>
      </w:tr>
      <w:tr w:rsidR="00261A27" w14:paraId="67B533B5" w14:textId="77777777">
        <w:tc>
          <w:tcPr>
            <w:tcW w:w="1296" w:type="dxa"/>
            <w:tcBorders>
              <w:top w:val="single" w:sz="4" w:space="0" w:color="auto"/>
              <w:bottom w:val="single" w:sz="4" w:space="0" w:color="auto"/>
            </w:tcBorders>
            <w:vAlign w:val="center"/>
          </w:tcPr>
          <w:p w14:paraId="3058966A" w14:textId="77777777" w:rsidR="00261A27" w:rsidRDefault="00DA158B">
            <w:pPr>
              <w:ind w:firstLineChars="0" w:firstLine="0"/>
              <w:rPr>
                <w:rFonts w:eastAsiaTheme="minorEastAsia"/>
                <w:lang w:bidi="en-US"/>
              </w:rPr>
            </w:pPr>
            <w:r>
              <w:rPr>
                <w:rFonts w:eastAsiaTheme="minorEastAsia" w:hint="eastAsia"/>
                <w:lang w:bidi="en-US"/>
              </w:rPr>
              <w:t>64</w:t>
            </w:r>
          </w:p>
        </w:tc>
        <w:tc>
          <w:tcPr>
            <w:tcW w:w="1296" w:type="dxa"/>
            <w:tcBorders>
              <w:top w:val="single" w:sz="4" w:space="0" w:color="auto"/>
              <w:bottom w:val="single" w:sz="4" w:space="0" w:color="auto"/>
            </w:tcBorders>
            <w:vAlign w:val="center"/>
          </w:tcPr>
          <w:p w14:paraId="518F242B"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7B6B6048" w14:textId="77777777" w:rsidR="00261A27" w:rsidRDefault="00DA158B">
            <w:pPr>
              <w:ind w:firstLineChars="0" w:firstLine="0"/>
              <w:rPr>
                <w:rFonts w:eastAsiaTheme="minorEastAsia"/>
                <w:szCs w:val="24"/>
                <w:lang w:bidi="en-US"/>
              </w:rPr>
            </w:pPr>
            <w:r>
              <w:rPr>
                <w:rFonts w:cs="Times New Roman"/>
                <w:color w:val="000000"/>
                <w:kern w:val="24"/>
                <w:szCs w:val="24"/>
              </w:rPr>
              <w:t>1017</w:t>
            </w:r>
          </w:p>
        </w:tc>
        <w:tc>
          <w:tcPr>
            <w:tcW w:w="1296" w:type="dxa"/>
            <w:tcBorders>
              <w:top w:val="single" w:sz="4" w:space="0" w:color="auto"/>
              <w:bottom w:val="single" w:sz="4" w:space="0" w:color="auto"/>
            </w:tcBorders>
            <w:vAlign w:val="center"/>
          </w:tcPr>
          <w:p w14:paraId="6159A21D"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46AD2B65"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7C669B01" w14:textId="77777777" w:rsidR="00261A27" w:rsidRDefault="00DA158B">
            <w:pPr>
              <w:ind w:firstLineChars="0" w:firstLine="0"/>
              <w:rPr>
                <w:rFonts w:eastAsiaTheme="minorEastAsia"/>
                <w:szCs w:val="24"/>
                <w:lang w:bidi="en-US"/>
              </w:rPr>
            </w:pPr>
            <w:r>
              <w:rPr>
                <w:rFonts w:cs="Times New Roman"/>
                <w:color w:val="000000"/>
                <w:kern w:val="24"/>
                <w:szCs w:val="24"/>
              </w:rPr>
              <w:t>32.78</w:t>
            </w:r>
          </w:p>
        </w:tc>
        <w:tc>
          <w:tcPr>
            <w:tcW w:w="1140" w:type="dxa"/>
            <w:tcBorders>
              <w:top w:val="single" w:sz="4" w:space="0" w:color="auto"/>
              <w:bottom w:val="single" w:sz="4" w:space="0" w:color="auto"/>
            </w:tcBorders>
            <w:vAlign w:val="center"/>
          </w:tcPr>
          <w:p w14:paraId="075562F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99.20 </w:t>
            </w:r>
          </w:p>
        </w:tc>
        <w:tc>
          <w:tcPr>
            <w:tcW w:w="1297" w:type="dxa"/>
            <w:tcBorders>
              <w:top w:val="single" w:sz="4" w:space="0" w:color="auto"/>
              <w:bottom w:val="single" w:sz="4" w:space="0" w:color="auto"/>
            </w:tcBorders>
          </w:tcPr>
          <w:p w14:paraId="71C32D7E" w14:textId="77777777" w:rsidR="00261A27" w:rsidRDefault="00261A27">
            <w:pPr>
              <w:ind w:firstLineChars="0" w:firstLine="0"/>
              <w:rPr>
                <w:rFonts w:eastAsiaTheme="minorEastAsia"/>
                <w:szCs w:val="24"/>
                <w:lang w:bidi="en-US"/>
              </w:rPr>
            </w:pPr>
          </w:p>
        </w:tc>
      </w:tr>
      <w:tr w:rsidR="00261A27" w14:paraId="754FE239" w14:textId="77777777">
        <w:tc>
          <w:tcPr>
            <w:tcW w:w="1296" w:type="dxa"/>
            <w:tcBorders>
              <w:top w:val="single" w:sz="4" w:space="0" w:color="auto"/>
              <w:bottom w:val="single" w:sz="4" w:space="0" w:color="auto"/>
            </w:tcBorders>
            <w:vAlign w:val="center"/>
          </w:tcPr>
          <w:p w14:paraId="2D8D8730" w14:textId="77777777" w:rsidR="00261A27" w:rsidRDefault="00DA158B">
            <w:pPr>
              <w:ind w:firstLineChars="0" w:firstLine="0"/>
              <w:rPr>
                <w:rFonts w:eastAsiaTheme="minorEastAsia"/>
                <w:lang w:bidi="en-US"/>
              </w:rPr>
            </w:pPr>
            <w:r>
              <w:rPr>
                <w:rFonts w:eastAsiaTheme="minorEastAsia" w:hint="eastAsia"/>
                <w:lang w:bidi="en-US"/>
              </w:rPr>
              <w:t>65</w:t>
            </w:r>
          </w:p>
        </w:tc>
        <w:tc>
          <w:tcPr>
            <w:tcW w:w="1296" w:type="dxa"/>
            <w:tcBorders>
              <w:top w:val="single" w:sz="4" w:space="0" w:color="auto"/>
              <w:bottom w:val="single" w:sz="4" w:space="0" w:color="auto"/>
            </w:tcBorders>
            <w:vAlign w:val="center"/>
          </w:tcPr>
          <w:p w14:paraId="29880D83" w14:textId="77777777" w:rsidR="00261A27" w:rsidRDefault="00DA158B">
            <w:pPr>
              <w:ind w:firstLineChars="0" w:firstLine="0"/>
              <w:rPr>
                <w:rFonts w:eastAsiaTheme="minorEastAsia"/>
                <w:szCs w:val="24"/>
                <w:lang w:bidi="en-US"/>
              </w:rPr>
            </w:pPr>
            <w:r>
              <w:rPr>
                <w:rFonts w:cs="Times New Roman"/>
                <w:color w:val="000000"/>
                <w:kern w:val="24"/>
                <w:szCs w:val="24"/>
              </w:rPr>
              <w:t>420</w:t>
            </w:r>
          </w:p>
        </w:tc>
        <w:tc>
          <w:tcPr>
            <w:tcW w:w="1296" w:type="dxa"/>
            <w:tcBorders>
              <w:top w:val="single" w:sz="4" w:space="0" w:color="auto"/>
              <w:bottom w:val="single" w:sz="4" w:space="0" w:color="auto"/>
            </w:tcBorders>
            <w:vAlign w:val="center"/>
          </w:tcPr>
          <w:p w14:paraId="637B2298" w14:textId="77777777" w:rsidR="00261A27" w:rsidRDefault="00DA158B">
            <w:pPr>
              <w:ind w:firstLineChars="0" w:firstLine="0"/>
              <w:rPr>
                <w:rFonts w:eastAsiaTheme="minorEastAsia"/>
                <w:szCs w:val="24"/>
                <w:lang w:bidi="en-US"/>
              </w:rPr>
            </w:pPr>
            <w:r>
              <w:rPr>
                <w:rFonts w:cs="Times New Roman"/>
                <w:color w:val="000000"/>
                <w:kern w:val="24"/>
                <w:szCs w:val="24"/>
              </w:rPr>
              <w:t>1017</w:t>
            </w:r>
          </w:p>
        </w:tc>
        <w:tc>
          <w:tcPr>
            <w:tcW w:w="1296" w:type="dxa"/>
            <w:tcBorders>
              <w:top w:val="single" w:sz="4" w:space="0" w:color="auto"/>
              <w:bottom w:val="single" w:sz="4" w:space="0" w:color="auto"/>
            </w:tcBorders>
            <w:vAlign w:val="center"/>
          </w:tcPr>
          <w:p w14:paraId="05EB106B"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25E17B44"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642A17D" w14:textId="77777777" w:rsidR="00261A27" w:rsidRDefault="00DA158B">
            <w:pPr>
              <w:ind w:firstLineChars="0" w:firstLine="0"/>
              <w:rPr>
                <w:rFonts w:eastAsiaTheme="minorEastAsia"/>
                <w:szCs w:val="24"/>
                <w:lang w:bidi="en-US"/>
              </w:rPr>
            </w:pPr>
            <w:r>
              <w:rPr>
                <w:rFonts w:cs="Times New Roman"/>
                <w:color w:val="000000"/>
                <w:kern w:val="24"/>
                <w:szCs w:val="24"/>
              </w:rPr>
              <w:t>31.29</w:t>
            </w:r>
          </w:p>
        </w:tc>
        <w:tc>
          <w:tcPr>
            <w:tcW w:w="1140" w:type="dxa"/>
            <w:tcBorders>
              <w:top w:val="single" w:sz="4" w:space="0" w:color="auto"/>
              <w:bottom w:val="single" w:sz="4" w:space="0" w:color="auto"/>
            </w:tcBorders>
            <w:vAlign w:val="center"/>
          </w:tcPr>
          <w:p w14:paraId="553A24AE"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99.14 </w:t>
            </w:r>
          </w:p>
        </w:tc>
        <w:tc>
          <w:tcPr>
            <w:tcW w:w="1297" w:type="dxa"/>
            <w:tcBorders>
              <w:top w:val="single" w:sz="4" w:space="0" w:color="auto"/>
              <w:bottom w:val="single" w:sz="4" w:space="0" w:color="auto"/>
            </w:tcBorders>
          </w:tcPr>
          <w:p w14:paraId="329E131C" w14:textId="77777777" w:rsidR="00261A27" w:rsidRDefault="00DA158B">
            <w:pPr>
              <w:ind w:firstLineChars="0" w:firstLine="0"/>
              <w:rPr>
                <w:rFonts w:eastAsiaTheme="minorEastAsia"/>
                <w:szCs w:val="24"/>
                <w:lang w:bidi="en-US"/>
              </w:rPr>
            </w:pPr>
            <w:r>
              <w:rPr>
                <w:rFonts w:eastAsia="楷体" w:cs="Times New Roman"/>
                <w:color w:val="000000" w:themeColor="text1"/>
                <w:kern w:val="24"/>
                <w:position w:val="1"/>
                <w:szCs w:val="24"/>
              </w:rPr>
              <w:t>Low ED</w:t>
            </w:r>
          </w:p>
        </w:tc>
      </w:tr>
      <w:tr w:rsidR="00261A27" w14:paraId="029F3480" w14:textId="77777777">
        <w:tc>
          <w:tcPr>
            <w:tcW w:w="1296" w:type="dxa"/>
            <w:tcBorders>
              <w:top w:val="single" w:sz="4" w:space="0" w:color="auto"/>
              <w:bottom w:val="single" w:sz="4" w:space="0" w:color="auto"/>
            </w:tcBorders>
            <w:vAlign w:val="center"/>
          </w:tcPr>
          <w:p w14:paraId="14A6A8BC" w14:textId="77777777" w:rsidR="00261A27" w:rsidRDefault="00DA158B">
            <w:pPr>
              <w:ind w:firstLineChars="0" w:firstLine="0"/>
              <w:rPr>
                <w:rFonts w:eastAsiaTheme="minorEastAsia"/>
                <w:lang w:bidi="en-US"/>
              </w:rPr>
            </w:pPr>
            <w:r>
              <w:rPr>
                <w:rFonts w:eastAsiaTheme="minorEastAsia" w:hint="eastAsia"/>
                <w:lang w:bidi="en-US"/>
              </w:rPr>
              <w:t>66</w:t>
            </w:r>
          </w:p>
        </w:tc>
        <w:tc>
          <w:tcPr>
            <w:tcW w:w="1296" w:type="dxa"/>
            <w:tcBorders>
              <w:top w:val="single" w:sz="4" w:space="0" w:color="auto"/>
              <w:bottom w:val="single" w:sz="4" w:space="0" w:color="auto"/>
            </w:tcBorders>
            <w:vAlign w:val="center"/>
          </w:tcPr>
          <w:p w14:paraId="58A3E9DF" w14:textId="77777777" w:rsidR="00261A27" w:rsidRDefault="00DA158B">
            <w:pPr>
              <w:ind w:firstLineChars="0" w:firstLine="0"/>
              <w:rPr>
                <w:rFonts w:eastAsiaTheme="minorEastAsia"/>
                <w:szCs w:val="24"/>
                <w:lang w:bidi="en-US"/>
              </w:rPr>
            </w:pPr>
            <w:r>
              <w:rPr>
                <w:rFonts w:cs="Times New Roman"/>
                <w:color w:val="000000"/>
                <w:kern w:val="24"/>
                <w:szCs w:val="24"/>
              </w:rPr>
              <w:t>430</w:t>
            </w:r>
          </w:p>
        </w:tc>
        <w:tc>
          <w:tcPr>
            <w:tcW w:w="1296" w:type="dxa"/>
            <w:tcBorders>
              <w:top w:val="single" w:sz="4" w:space="0" w:color="auto"/>
              <w:bottom w:val="single" w:sz="4" w:space="0" w:color="auto"/>
            </w:tcBorders>
            <w:vAlign w:val="center"/>
          </w:tcPr>
          <w:p w14:paraId="234FE4FC" w14:textId="77777777" w:rsidR="00261A27" w:rsidRDefault="00DA158B">
            <w:pPr>
              <w:ind w:firstLineChars="0" w:firstLine="0"/>
              <w:rPr>
                <w:rFonts w:eastAsiaTheme="minorEastAsia"/>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4B104A46" w14:textId="77777777" w:rsidR="00261A27" w:rsidRDefault="00DA158B">
            <w:pPr>
              <w:ind w:firstLineChars="0" w:firstLine="0"/>
              <w:rPr>
                <w:rFonts w:eastAsiaTheme="minorEastAsia"/>
                <w:szCs w:val="24"/>
                <w:lang w:bidi="en-US"/>
              </w:rPr>
            </w:pPr>
            <w:r>
              <w:rPr>
                <w:rFonts w:cs="Times New Roman"/>
                <w:color w:val="000000"/>
                <w:kern w:val="24"/>
                <w:szCs w:val="24"/>
              </w:rPr>
              <w:t>110</w:t>
            </w:r>
          </w:p>
        </w:tc>
        <w:tc>
          <w:tcPr>
            <w:tcW w:w="1296" w:type="dxa"/>
            <w:tcBorders>
              <w:top w:val="single" w:sz="4" w:space="0" w:color="auto"/>
              <w:bottom w:val="single" w:sz="4" w:space="0" w:color="auto"/>
            </w:tcBorders>
            <w:vAlign w:val="center"/>
          </w:tcPr>
          <w:p w14:paraId="4AFE3825"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15BCBFAE" w14:textId="77777777" w:rsidR="00261A27" w:rsidRDefault="00DA158B">
            <w:pPr>
              <w:ind w:firstLineChars="0" w:firstLine="0"/>
              <w:rPr>
                <w:rFonts w:eastAsiaTheme="minorEastAsia"/>
                <w:szCs w:val="24"/>
                <w:lang w:bidi="en-US"/>
              </w:rPr>
            </w:pPr>
            <w:r>
              <w:rPr>
                <w:rFonts w:cs="Times New Roman"/>
                <w:color w:val="000000"/>
                <w:kern w:val="24"/>
                <w:szCs w:val="24"/>
              </w:rPr>
              <w:t>39.88</w:t>
            </w:r>
          </w:p>
        </w:tc>
        <w:tc>
          <w:tcPr>
            <w:tcW w:w="1140" w:type="dxa"/>
            <w:tcBorders>
              <w:top w:val="single" w:sz="4" w:space="0" w:color="auto"/>
              <w:bottom w:val="single" w:sz="4" w:space="0" w:color="auto"/>
            </w:tcBorders>
            <w:vAlign w:val="center"/>
          </w:tcPr>
          <w:p w14:paraId="051240B2"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99.53 </w:t>
            </w:r>
          </w:p>
        </w:tc>
        <w:tc>
          <w:tcPr>
            <w:tcW w:w="1297" w:type="dxa"/>
            <w:tcBorders>
              <w:top w:val="single" w:sz="4" w:space="0" w:color="auto"/>
              <w:bottom w:val="single" w:sz="4" w:space="0" w:color="auto"/>
            </w:tcBorders>
          </w:tcPr>
          <w:p w14:paraId="28488EE8" w14:textId="77777777" w:rsidR="00261A27" w:rsidRDefault="00261A27">
            <w:pPr>
              <w:ind w:firstLineChars="0" w:firstLine="0"/>
              <w:rPr>
                <w:rFonts w:eastAsiaTheme="minorEastAsia"/>
                <w:szCs w:val="24"/>
                <w:lang w:bidi="en-US"/>
              </w:rPr>
            </w:pPr>
          </w:p>
        </w:tc>
      </w:tr>
      <w:tr w:rsidR="00261A27" w14:paraId="0C2DFDC2" w14:textId="77777777">
        <w:tc>
          <w:tcPr>
            <w:tcW w:w="1296" w:type="dxa"/>
            <w:tcBorders>
              <w:top w:val="single" w:sz="4" w:space="0" w:color="auto"/>
              <w:bottom w:val="single" w:sz="4" w:space="0" w:color="auto"/>
            </w:tcBorders>
            <w:vAlign w:val="center"/>
          </w:tcPr>
          <w:p w14:paraId="30ADBA4A" w14:textId="77777777" w:rsidR="00261A27" w:rsidRDefault="00DA158B">
            <w:pPr>
              <w:ind w:firstLineChars="0" w:firstLine="0"/>
              <w:rPr>
                <w:rFonts w:eastAsiaTheme="minorEastAsia"/>
                <w:lang w:bidi="en-US"/>
              </w:rPr>
            </w:pPr>
            <w:r>
              <w:rPr>
                <w:rFonts w:eastAsiaTheme="minorEastAsia" w:hint="eastAsia"/>
                <w:lang w:bidi="en-US"/>
              </w:rPr>
              <w:t>67</w:t>
            </w:r>
          </w:p>
        </w:tc>
        <w:tc>
          <w:tcPr>
            <w:tcW w:w="1296" w:type="dxa"/>
            <w:tcBorders>
              <w:top w:val="single" w:sz="4" w:space="0" w:color="auto"/>
              <w:bottom w:val="single" w:sz="4" w:space="0" w:color="auto"/>
            </w:tcBorders>
            <w:vAlign w:val="center"/>
          </w:tcPr>
          <w:p w14:paraId="13D06DAC"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3E0C2039"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723D0225"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298844AC"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6BBF3E71" w14:textId="77777777" w:rsidR="00261A27" w:rsidRDefault="00DA158B">
            <w:pPr>
              <w:ind w:firstLineChars="0" w:firstLine="0"/>
              <w:rPr>
                <w:rFonts w:eastAsiaTheme="minorEastAsia"/>
                <w:szCs w:val="24"/>
                <w:lang w:bidi="en-US"/>
              </w:rPr>
            </w:pPr>
            <w:r>
              <w:rPr>
                <w:rFonts w:cs="Times New Roman"/>
                <w:color w:val="000000"/>
                <w:kern w:val="24"/>
                <w:szCs w:val="24"/>
              </w:rPr>
              <w:t>46.13</w:t>
            </w:r>
          </w:p>
        </w:tc>
        <w:tc>
          <w:tcPr>
            <w:tcW w:w="1140" w:type="dxa"/>
            <w:tcBorders>
              <w:top w:val="single" w:sz="4" w:space="0" w:color="auto"/>
              <w:bottom w:val="single" w:sz="4" w:space="0" w:color="auto"/>
            </w:tcBorders>
            <w:vAlign w:val="center"/>
          </w:tcPr>
          <w:p w14:paraId="22CB6B9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99.45 </w:t>
            </w:r>
          </w:p>
        </w:tc>
        <w:tc>
          <w:tcPr>
            <w:tcW w:w="1297" w:type="dxa"/>
            <w:tcBorders>
              <w:top w:val="single" w:sz="4" w:space="0" w:color="auto"/>
              <w:bottom w:val="single" w:sz="4" w:space="0" w:color="auto"/>
            </w:tcBorders>
          </w:tcPr>
          <w:p w14:paraId="70EB411E" w14:textId="77777777" w:rsidR="00261A27" w:rsidRDefault="00261A27">
            <w:pPr>
              <w:ind w:firstLineChars="0" w:firstLine="0"/>
              <w:rPr>
                <w:rFonts w:eastAsiaTheme="minorEastAsia"/>
                <w:szCs w:val="24"/>
                <w:lang w:bidi="en-US"/>
              </w:rPr>
            </w:pPr>
          </w:p>
        </w:tc>
      </w:tr>
      <w:tr w:rsidR="00261A27" w14:paraId="525ACF13" w14:textId="77777777">
        <w:tc>
          <w:tcPr>
            <w:tcW w:w="1296" w:type="dxa"/>
            <w:tcBorders>
              <w:top w:val="single" w:sz="4" w:space="0" w:color="auto"/>
              <w:bottom w:val="single" w:sz="4" w:space="0" w:color="auto"/>
            </w:tcBorders>
            <w:vAlign w:val="center"/>
          </w:tcPr>
          <w:p w14:paraId="5B6CB7A5" w14:textId="77777777" w:rsidR="00261A27" w:rsidRDefault="00DA158B">
            <w:pPr>
              <w:ind w:firstLineChars="0" w:firstLine="0"/>
              <w:rPr>
                <w:rFonts w:eastAsiaTheme="minorEastAsia"/>
                <w:lang w:bidi="en-US"/>
              </w:rPr>
            </w:pPr>
            <w:r>
              <w:rPr>
                <w:rFonts w:eastAsiaTheme="minorEastAsia" w:hint="eastAsia"/>
                <w:lang w:bidi="en-US"/>
              </w:rPr>
              <w:t>68</w:t>
            </w:r>
          </w:p>
        </w:tc>
        <w:tc>
          <w:tcPr>
            <w:tcW w:w="1296" w:type="dxa"/>
            <w:tcBorders>
              <w:top w:val="single" w:sz="4" w:space="0" w:color="auto"/>
              <w:bottom w:val="single" w:sz="4" w:space="0" w:color="auto"/>
            </w:tcBorders>
            <w:vAlign w:val="center"/>
          </w:tcPr>
          <w:p w14:paraId="74CE094F" w14:textId="77777777" w:rsidR="00261A27" w:rsidRDefault="00DA158B">
            <w:pPr>
              <w:ind w:firstLineChars="0" w:firstLine="0"/>
              <w:rPr>
                <w:rFonts w:eastAsiaTheme="minorEastAsia"/>
                <w:szCs w:val="24"/>
                <w:lang w:bidi="en-US"/>
              </w:rPr>
            </w:pPr>
            <w:r>
              <w:rPr>
                <w:rFonts w:cs="Times New Roman"/>
                <w:color w:val="000000"/>
                <w:kern w:val="24"/>
                <w:szCs w:val="24"/>
              </w:rPr>
              <w:t>430</w:t>
            </w:r>
          </w:p>
        </w:tc>
        <w:tc>
          <w:tcPr>
            <w:tcW w:w="1296" w:type="dxa"/>
            <w:tcBorders>
              <w:top w:val="single" w:sz="4" w:space="0" w:color="auto"/>
              <w:bottom w:val="single" w:sz="4" w:space="0" w:color="auto"/>
            </w:tcBorders>
            <w:vAlign w:val="center"/>
          </w:tcPr>
          <w:p w14:paraId="1F4809C5" w14:textId="77777777" w:rsidR="00261A27" w:rsidRDefault="00DA158B">
            <w:pPr>
              <w:ind w:firstLineChars="0" w:firstLine="0"/>
              <w:rPr>
                <w:rFonts w:eastAsiaTheme="minorEastAsia"/>
                <w:szCs w:val="24"/>
                <w:lang w:bidi="en-US"/>
              </w:rPr>
            </w:pPr>
            <w:r>
              <w:rPr>
                <w:rFonts w:cs="Times New Roman"/>
                <w:color w:val="000000"/>
                <w:kern w:val="24"/>
                <w:szCs w:val="24"/>
              </w:rPr>
              <w:t>1083</w:t>
            </w:r>
          </w:p>
        </w:tc>
        <w:tc>
          <w:tcPr>
            <w:tcW w:w="1296" w:type="dxa"/>
            <w:tcBorders>
              <w:top w:val="single" w:sz="4" w:space="0" w:color="auto"/>
              <w:bottom w:val="single" w:sz="4" w:space="0" w:color="auto"/>
            </w:tcBorders>
            <w:vAlign w:val="center"/>
          </w:tcPr>
          <w:p w14:paraId="29AB9DF7"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37D7C693"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6BE9D7EE" w14:textId="77777777" w:rsidR="00261A27" w:rsidRDefault="00DA158B">
            <w:pPr>
              <w:ind w:firstLineChars="0" w:firstLine="0"/>
              <w:rPr>
                <w:rFonts w:eastAsiaTheme="minorEastAsia"/>
                <w:szCs w:val="24"/>
                <w:lang w:bidi="en-US"/>
              </w:rPr>
            </w:pPr>
            <w:r>
              <w:rPr>
                <w:rFonts w:cs="Times New Roman"/>
                <w:color w:val="000000"/>
                <w:kern w:val="24"/>
                <w:szCs w:val="24"/>
              </w:rPr>
              <w:t>36.75</w:t>
            </w:r>
          </w:p>
        </w:tc>
        <w:tc>
          <w:tcPr>
            <w:tcW w:w="1140" w:type="dxa"/>
            <w:tcBorders>
              <w:top w:val="single" w:sz="4" w:space="0" w:color="auto"/>
              <w:bottom w:val="single" w:sz="4" w:space="0" w:color="auto"/>
            </w:tcBorders>
            <w:vAlign w:val="center"/>
          </w:tcPr>
          <w:p w14:paraId="050DC033"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99.43 </w:t>
            </w:r>
          </w:p>
        </w:tc>
        <w:tc>
          <w:tcPr>
            <w:tcW w:w="1297" w:type="dxa"/>
            <w:tcBorders>
              <w:top w:val="single" w:sz="4" w:space="0" w:color="auto"/>
              <w:bottom w:val="single" w:sz="4" w:space="0" w:color="auto"/>
            </w:tcBorders>
          </w:tcPr>
          <w:p w14:paraId="7B930604" w14:textId="77777777" w:rsidR="00261A27" w:rsidRDefault="00261A27">
            <w:pPr>
              <w:ind w:firstLineChars="0" w:firstLine="0"/>
              <w:rPr>
                <w:rFonts w:eastAsiaTheme="minorEastAsia"/>
                <w:szCs w:val="24"/>
                <w:lang w:bidi="en-US"/>
              </w:rPr>
            </w:pPr>
          </w:p>
        </w:tc>
      </w:tr>
      <w:tr w:rsidR="00261A27" w14:paraId="1E1F40DC" w14:textId="77777777">
        <w:tc>
          <w:tcPr>
            <w:tcW w:w="1296" w:type="dxa"/>
            <w:tcBorders>
              <w:top w:val="single" w:sz="4" w:space="0" w:color="auto"/>
              <w:bottom w:val="single" w:sz="4" w:space="0" w:color="auto"/>
            </w:tcBorders>
            <w:vAlign w:val="center"/>
          </w:tcPr>
          <w:p w14:paraId="00C6DD0E" w14:textId="77777777" w:rsidR="00261A27" w:rsidRDefault="00DA158B">
            <w:pPr>
              <w:ind w:firstLineChars="0" w:firstLine="0"/>
              <w:rPr>
                <w:rFonts w:eastAsiaTheme="minorEastAsia"/>
                <w:lang w:bidi="en-US"/>
              </w:rPr>
            </w:pPr>
            <w:r>
              <w:rPr>
                <w:rFonts w:eastAsiaTheme="minorEastAsia" w:hint="eastAsia"/>
                <w:lang w:bidi="en-US"/>
              </w:rPr>
              <w:t>69</w:t>
            </w:r>
          </w:p>
        </w:tc>
        <w:tc>
          <w:tcPr>
            <w:tcW w:w="1296" w:type="dxa"/>
            <w:tcBorders>
              <w:top w:val="single" w:sz="4" w:space="0" w:color="auto"/>
              <w:bottom w:val="single" w:sz="4" w:space="0" w:color="auto"/>
            </w:tcBorders>
            <w:vAlign w:val="center"/>
          </w:tcPr>
          <w:p w14:paraId="681B0AB2" w14:textId="77777777" w:rsidR="00261A27" w:rsidRDefault="00DA158B">
            <w:pPr>
              <w:ind w:firstLineChars="0" w:firstLine="0"/>
              <w:rPr>
                <w:rFonts w:eastAsiaTheme="minorEastAsia"/>
                <w:szCs w:val="24"/>
                <w:lang w:bidi="en-US"/>
              </w:rPr>
            </w:pPr>
            <w:r>
              <w:rPr>
                <w:rFonts w:cs="Times New Roman"/>
                <w:color w:val="000000"/>
                <w:kern w:val="24"/>
                <w:szCs w:val="24"/>
              </w:rPr>
              <w:t>420</w:t>
            </w:r>
          </w:p>
        </w:tc>
        <w:tc>
          <w:tcPr>
            <w:tcW w:w="1296" w:type="dxa"/>
            <w:tcBorders>
              <w:top w:val="single" w:sz="4" w:space="0" w:color="auto"/>
              <w:bottom w:val="single" w:sz="4" w:space="0" w:color="auto"/>
            </w:tcBorders>
            <w:vAlign w:val="center"/>
          </w:tcPr>
          <w:p w14:paraId="707639BC"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0291DC42"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30BB864D"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251C05E7" w14:textId="77777777" w:rsidR="00261A27" w:rsidRDefault="00DA158B">
            <w:pPr>
              <w:ind w:firstLineChars="0" w:firstLine="0"/>
              <w:rPr>
                <w:rFonts w:eastAsiaTheme="minorEastAsia"/>
                <w:szCs w:val="24"/>
                <w:lang w:bidi="en-US"/>
              </w:rPr>
            </w:pPr>
            <w:r>
              <w:rPr>
                <w:rFonts w:cs="Times New Roman"/>
                <w:color w:val="000000"/>
                <w:kern w:val="24"/>
                <w:szCs w:val="24"/>
              </w:rPr>
              <w:t>44.03</w:t>
            </w:r>
          </w:p>
        </w:tc>
        <w:tc>
          <w:tcPr>
            <w:tcW w:w="1140" w:type="dxa"/>
            <w:tcBorders>
              <w:top w:val="single" w:sz="4" w:space="0" w:color="auto"/>
              <w:bottom w:val="single" w:sz="4" w:space="0" w:color="auto"/>
            </w:tcBorders>
            <w:vAlign w:val="center"/>
          </w:tcPr>
          <w:p w14:paraId="3F1B35C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99.49 </w:t>
            </w:r>
          </w:p>
        </w:tc>
        <w:tc>
          <w:tcPr>
            <w:tcW w:w="1297" w:type="dxa"/>
            <w:tcBorders>
              <w:top w:val="single" w:sz="4" w:space="0" w:color="auto"/>
              <w:bottom w:val="single" w:sz="4" w:space="0" w:color="auto"/>
            </w:tcBorders>
          </w:tcPr>
          <w:p w14:paraId="11EBCCDF" w14:textId="77777777" w:rsidR="00261A27" w:rsidRDefault="00261A27">
            <w:pPr>
              <w:ind w:firstLineChars="0" w:firstLine="0"/>
              <w:rPr>
                <w:rFonts w:eastAsiaTheme="minorEastAsia"/>
                <w:szCs w:val="24"/>
                <w:lang w:bidi="en-US"/>
              </w:rPr>
            </w:pPr>
          </w:p>
        </w:tc>
      </w:tr>
      <w:tr w:rsidR="00261A27" w14:paraId="0C320020" w14:textId="77777777">
        <w:tc>
          <w:tcPr>
            <w:tcW w:w="1296" w:type="dxa"/>
            <w:tcBorders>
              <w:top w:val="single" w:sz="4" w:space="0" w:color="auto"/>
              <w:bottom w:val="single" w:sz="4" w:space="0" w:color="auto"/>
            </w:tcBorders>
            <w:vAlign w:val="center"/>
          </w:tcPr>
          <w:p w14:paraId="3007F417" w14:textId="77777777" w:rsidR="00261A27" w:rsidRDefault="00DA158B">
            <w:pPr>
              <w:ind w:firstLineChars="0" w:firstLine="0"/>
              <w:rPr>
                <w:rFonts w:eastAsiaTheme="minorEastAsia"/>
                <w:lang w:bidi="en-US"/>
              </w:rPr>
            </w:pPr>
            <w:r>
              <w:rPr>
                <w:rFonts w:eastAsiaTheme="minorEastAsia" w:hint="eastAsia"/>
                <w:lang w:bidi="en-US"/>
              </w:rPr>
              <w:t>70</w:t>
            </w:r>
          </w:p>
        </w:tc>
        <w:tc>
          <w:tcPr>
            <w:tcW w:w="1296" w:type="dxa"/>
            <w:tcBorders>
              <w:top w:val="single" w:sz="4" w:space="0" w:color="auto"/>
              <w:bottom w:val="single" w:sz="4" w:space="0" w:color="auto"/>
            </w:tcBorders>
            <w:vAlign w:val="center"/>
          </w:tcPr>
          <w:p w14:paraId="3C2BEABA" w14:textId="77777777" w:rsidR="00261A27" w:rsidRDefault="00DA158B">
            <w:pPr>
              <w:ind w:firstLineChars="0" w:firstLine="0"/>
              <w:rPr>
                <w:rFonts w:eastAsiaTheme="minorEastAsia"/>
                <w:szCs w:val="24"/>
                <w:lang w:bidi="en-US"/>
              </w:rPr>
            </w:pPr>
            <w:r>
              <w:rPr>
                <w:rFonts w:cs="Times New Roman"/>
                <w:color w:val="000000"/>
                <w:kern w:val="24"/>
                <w:szCs w:val="24"/>
              </w:rPr>
              <w:t>410</w:t>
            </w:r>
          </w:p>
        </w:tc>
        <w:tc>
          <w:tcPr>
            <w:tcW w:w="1296" w:type="dxa"/>
            <w:tcBorders>
              <w:top w:val="single" w:sz="4" w:space="0" w:color="auto"/>
              <w:bottom w:val="single" w:sz="4" w:space="0" w:color="auto"/>
            </w:tcBorders>
            <w:vAlign w:val="center"/>
          </w:tcPr>
          <w:p w14:paraId="7BD8A946" w14:textId="77777777" w:rsidR="00261A27" w:rsidRDefault="00DA158B">
            <w:pPr>
              <w:ind w:firstLineChars="0" w:firstLine="0"/>
              <w:rPr>
                <w:rFonts w:eastAsiaTheme="minorEastAsia"/>
                <w:szCs w:val="24"/>
                <w:lang w:bidi="en-US"/>
              </w:rPr>
            </w:pPr>
            <w:r>
              <w:rPr>
                <w:rFonts w:cs="Times New Roman"/>
                <w:color w:val="000000"/>
                <w:kern w:val="24"/>
                <w:szCs w:val="24"/>
              </w:rPr>
              <w:t>817</w:t>
            </w:r>
          </w:p>
        </w:tc>
        <w:tc>
          <w:tcPr>
            <w:tcW w:w="1296" w:type="dxa"/>
            <w:tcBorders>
              <w:top w:val="single" w:sz="4" w:space="0" w:color="auto"/>
              <w:bottom w:val="single" w:sz="4" w:space="0" w:color="auto"/>
            </w:tcBorders>
            <w:vAlign w:val="center"/>
          </w:tcPr>
          <w:p w14:paraId="41E2DC1D" w14:textId="77777777" w:rsidR="00261A27" w:rsidRDefault="00DA158B">
            <w:pPr>
              <w:ind w:firstLineChars="0" w:firstLine="0"/>
              <w:rPr>
                <w:rFonts w:eastAsiaTheme="minorEastAsia"/>
                <w:szCs w:val="24"/>
                <w:lang w:bidi="en-US"/>
              </w:rPr>
            </w:pPr>
            <w:r>
              <w:rPr>
                <w:rFonts w:cs="Times New Roman"/>
                <w:color w:val="000000"/>
                <w:kern w:val="24"/>
                <w:szCs w:val="24"/>
              </w:rPr>
              <w:t>90</w:t>
            </w:r>
          </w:p>
        </w:tc>
        <w:tc>
          <w:tcPr>
            <w:tcW w:w="1296" w:type="dxa"/>
            <w:tcBorders>
              <w:top w:val="single" w:sz="4" w:space="0" w:color="auto"/>
              <w:bottom w:val="single" w:sz="4" w:space="0" w:color="auto"/>
            </w:tcBorders>
            <w:vAlign w:val="center"/>
          </w:tcPr>
          <w:p w14:paraId="37231DC7"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93A1B95" w14:textId="77777777" w:rsidR="00261A27" w:rsidRDefault="00DA158B">
            <w:pPr>
              <w:ind w:firstLineChars="0" w:firstLine="0"/>
              <w:rPr>
                <w:rFonts w:eastAsiaTheme="minorEastAsia"/>
                <w:szCs w:val="24"/>
                <w:lang w:bidi="en-US"/>
              </w:rPr>
            </w:pPr>
            <w:r>
              <w:rPr>
                <w:rFonts w:cs="Times New Roman"/>
                <w:color w:val="000000"/>
                <w:kern w:val="24"/>
                <w:szCs w:val="24"/>
              </w:rPr>
              <w:t>46.48</w:t>
            </w:r>
          </w:p>
        </w:tc>
        <w:tc>
          <w:tcPr>
            <w:tcW w:w="1140" w:type="dxa"/>
            <w:tcBorders>
              <w:top w:val="single" w:sz="4" w:space="0" w:color="auto"/>
              <w:bottom w:val="single" w:sz="4" w:space="0" w:color="auto"/>
            </w:tcBorders>
            <w:vAlign w:val="center"/>
          </w:tcPr>
          <w:p w14:paraId="2540F720"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99.49 </w:t>
            </w:r>
          </w:p>
        </w:tc>
        <w:tc>
          <w:tcPr>
            <w:tcW w:w="1297" w:type="dxa"/>
            <w:tcBorders>
              <w:top w:val="single" w:sz="4" w:space="0" w:color="auto"/>
              <w:bottom w:val="single" w:sz="4" w:space="0" w:color="auto"/>
            </w:tcBorders>
          </w:tcPr>
          <w:p w14:paraId="485551DA" w14:textId="77777777" w:rsidR="00261A27" w:rsidRDefault="00261A27">
            <w:pPr>
              <w:ind w:firstLineChars="0" w:firstLine="0"/>
              <w:rPr>
                <w:rFonts w:eastAsiaTheme="minorEastAsia"/>
                <w:szCs w:val="24"/>
                <w:lang w:bidi="en-US"/>
              </w:rPr>
            </w:pPr>
          </w:p>
        </w:tc>
      </w:tr>
      <w:tr w:rsidR="00261A27" w14:paraId="08D8C49B" w14:textId="77777777">
        <w:tc>
          <w:tcPr>
            <w:tcW w:w="1296" w:type="dxa"/>
            <w:tcBorders>
              <w:top w:val="single" w:sz="4" w:space="0" w:color="auto"/>
              <w:bottom w:val="single" w:sz="4" w:space="0" w:color="auto"/>
            </w:tcBorders>
            <w:vAlign w:val="center"/>
          </w:tcPr>
          <w:p w14:paraId="753B7CA0" w14:textId="77777777" w:rsidR="00261A27" w:rsidRDefault="00DA158B">
            <w:pPr>
              <w:ind w:firstLineChars="0" w:firstLine="0"/>
              <w:rPr>
                <w:rFonts w:eastAsiaTheme="minorEastAsia"/>
                <w:lang w:bidi="en-US"/>
              </w:rPr>
            </w:pPr>
            <w:r>
              <w:rPr>
                <w:rFonts w:eastAsiaTheme="minorEastAsia" w:hint="eastAsia"/>
                <w:lang w:bidi="en-US"/>
              </w:rPr>
              <w:t>71</w:t>
            </w:r>
          </w:p>
        </w:tc>
        <w:tc>
          <w:tcPr>
            <w:tcW w:w="1296" w:type="dxa"/>
            <w:tcBorders>
              <w:top w:val="single" w:sz="4" w:space="0" w:color="auto"/>
              <w:bottom w:val="single" w:sz="4" w:space="0" w:color="auto"/>
            </w:tcBorders>
            <w:vAlign w:val="center"/>
          </w:tcPr>
          <w:p w14:paraId="0628FE64" w14:textId="77777777" w:rsidR="00261A27" w:rsidRDefault="00DA158B">
            <w:pPr>
              <w:ind w:firstLineChars="0" w:firstLine="0"/>
              <w:rPr>
                <w:rFonts w:eastAsiaTheme="minorEastAsia"/>
                <w:szCs w:val="24"/>
                <w:lang w:bidi="en-US"/>
              </w:rPr>
            </w:pPr>
            <w:r>
              <w:rPr>
                <w:rFonts w:cs="Times New Roman"/>
                <w:color w:val="000000"/>
                <w:kern w:val="24"/>
                <w:szCs w:val="24"/>
              </w:rPr>
              <w:t>450</w:t>
            </w:r>
          </w:p>
        </w:tc>
        <w:tc>
          <w:tcPr>
            <w:tcW w:w="1296" w:type="dxa"/>
            <w:tcBorders>
              <w:top w:val="single" w:sz="4" w:space="0" w:color="auto"/>
              <w:bottom w:val="single" w:sz="4" w:space="0" w:color="auto"/>
            </w:tcBorders>
            <w:vAlign w:val="center"/>
          </w:tcPr>
          <w:p w14:paraId="6DB3E3F8"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293D904A"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9D52FA4"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4291685E" w14:textId="77777777" w:rsidR="00261A27" w:rsidRDefault="00DA158B">
            <w:pPr>
              <w:ind w:firstLineChars="0" w:firstLine="0"/>
              <w:rPr>
                <w:rFonts w:eastAsiaTheme="minorEastAsia"/>
                <w:szCs w:val="24"/>
                <w:lang w:bidi="en-US"/>
              </w:rPr>
            </w:pPr>
            <w:r>
              <w:rPr>
                <w:rFonts w:cs="Times New Roman"/>
                <w:color w:val="000000"/>
                <w:kern w:val="24"/>
                <w:szCs w:val="24"/>
              </w:rPr>
              <w:t>39.47</w:t>
            </w:r>
          </w:p>
        </w:tc>
        <w:tc>
          <w:tcPr>
            <w:tcW w:w="1140" w:type="dxa"/>
            <w:tcBorders>
              <w:top w:val="single" w:sz="4" w:space="0" w:color="auto"/>
              <w:bottom w:val="single" w:sz="4" w:space="0" w:color="auto"/>
            </w:tcBorders>
            <w:vAlign w:val="center"/>
          </w:tcPr>
          <w:p w14:paraId="5F5DA40E"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99.43 </w:t>
            </w:r>
          </w:p>
        </w:tc>
        <w:tc>
          <w:tcPr>
            <w:tcW w:w="1297" w:type="dxa"/>
            <w:tcBorders>
              <w:top w:val="single" w:sz="4" w:space="0" w:color="auto"/>
              <w:bottom w:val="single" w:sz="4" w:space="0" w:color="auto"/>
            </w:tcBorders>
          </w:tcPr>
          <w:p w14:paraId="266B98FC" w14:textId="77777777" w:rsidR="00261A27" w:rsidRDefault="00DA158B">
            <w:pPr>
              <w:ind w:firstLineChars="0" w:firstLine="0"/>
              <w:rPr>
                <w:rFonts w:eastAsiaTheme="minorEastAsia"/>
                <w:szCs w:val="24"/>
                <w:lang w:bidi="en-US"/>
              </w:rPr>
            </w:pPr>
            <w:proofErr w:type="spellStart"/>
            <w:r>
              <w:rPr>
                <w:rFonts w:eastAsia="楷体" w:cs="Times New Roman"/>
                <w:color w:val="000000" w:themeColor="text1"/>
                <w:kern w:val="24"/>
                <w:position w:val="1"/>
                <w:szCs w:val="24"/>
              </w:rPr>
              <w:t>Doehlert</w:t>
            </w:r>
            <w:proofErr w:type="spellEnd"/>
          </w:p>
        </w:tc>
      </w:tr>
      <w:tr w:rsidR="00261A27" w14:paraId="1D4073E2" w14:textId="77777777">
        <w:tc>
          <w:tcPr>
            <w:tcW w:w="1296" w:type="dxa"/>
            <w:tcBorders>
              <w:top w:val="single" w:sz="4" w:space="0" w:color="auto"/>
              <w:bottom w:val="single" w:sz="4" w:space="0" w:color="auto"/>
            </w:tcBorders>
            <w:vAlign w:val="center"/>
          </w:tcPr>
          <w:p w14:paraId="7EFB259A" w14:textId="77777777" w:rsidR="00261A27" w:rsidRDefault="00DA158B">
            <w:pPr>
              <w:ind w:firstLineChars="0" w:firstLine="0"/>
              <w:rPr>
                <w:rFonts w:eastAsiaTheme="minorEastAsia"/>
                <w:lang w:bidi="en-US"/>
              </w:rPr>
            </w:pPr>
            <w:r>
              <w:rPr>
                <w:rFonts w:eastAsiaTheme="minorEastAsia" w:hint="eastAsia"/>
                <w:lang w:bidi="en-US"/>
              </w:rPr>
              <w:t>72</w:t>
            </w:r>
          </w:p>
        </w:tc>
        <w:tc>
          <w:tcPr>
            <w:tcW w:w="1296" w:type="dxa"/>
            <w:tcBorders>
              <w:top w:val="single" w:sz="4" w:space="0" w:color="auto"/>
              <w:bottom w:val="single" w:sz="4" w:space="0" w:color="auto"/>
            </w:tcBorders>
            <w:vAlign w:val="center"/>
          </w:tcPr>
          <w:p w14:paraId="03DE871A" w14:textId="77777777" w:rsidR="00261A27" w:rsidRDefault="00DA158B">
            <w:pPr>
              <w:ind w:firstLineChars="0" w:firstLine="0"/>
              <w:rPr>
                <w:rFonts w:eastAsiaTheme="minorEastAsia"/>
                <w:szCs w:val="24"/>
                <w:lang w:bidi="en-US"/>
              </w:rPr>
            </w:pPr>
            <w:r>
              <w:rPr>
                <w:rFonts w:cs="Times New Roman"/>
                <w:color w:val="000000"/>
                <w:kern w:val="24"/>
                <w:szCs w:val="24"/>
              </w:rPr>
              <w:t>460</w:t>
            </w:r>
          </w:p>
        </w:tc>
        <w:tc>
          <w:tcPr>
            <w:tcW w:w="1296" w:type="dxa"/>
            <w:tcBorders>
              <w:top w:val="single" w:sz="4" w:space="0" w:color="auto"/>
              <w:bottom w:val="single" w:sz="4" w:space="0" w:color="auto"/>
            </w:tcBorders>
            <w:vAlign w:val="center"/>
          </w:tcPr>
          <w:p w14:paraId="0AF19131"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705BC6BC"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0BE41482"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47F37C98" w14:textId="77777777" w:rsidR="00261A27" w:rsidRDefault="00DA158B">
            <w:pPr>
              <w:ind w:firstLineChars="0" w:firstLine="0"/>
              <w:rPr>
                <w:rFonts w:eastAsiaTheme="minorEastAsia"/>
                <w:szCs w:val="24"/>
                <w:lang w:bidi="en-US"/>
              </w:rPr>
            </w:pPr>
            <w:r>
              <w:rPr>
                <w:rFonts w:cs="Times New Roman"/>
                <w:color w:val="000000"/>
                <w:kern w:val="24"/>
                <w:szCs w:val="24"/>
              </w:rPr>
              <w:t>40.35</w:t>
            </w:r>
          </w:p>
        </w:tc>
        <w:tc>
          <w:tcPr>
            <w:tcW w:w="1140" w:type="dxa"/>
            <w:tcBorders>
              <w:top w:val="single" w:sz="4" w:space="0" w:color="auto"/>
              <w:bottom w:val="single" w:sz="4" w:space="0" w:color="auto"/>
            </w:tcBorders>
            <w:vAlign w:val="center"/>
          </w:tcPr>
          <w:p w14:paraId="62FFA3FD"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99.47 </w:t>
            </w:r>
          </w:p>
        </w:tc>
        <w:tc>
          <w:tcPr>
            <w:tcW w:w="1297" w:type="dxa"/>
            <w:tcBorders>
              <w:top w:val="single" w:sz="4" w:space="0" w:color="auto"/>
              <w:bottom w:val="single" w:sz="4" w:space="0" w:color="auto"/>
            </w:tcBorders>
          </w:tcPr>
          <w:p w14:paraId="044319C6" w14:textId="77777777" w:rsidR="00261A27" w:rsidRDefault="00261A27">
            <w:pPr>
              <w:ind w:firstLineChars="0" w:firstLine="0"/>
              <w:rPr>
                <w:rFonts w:eastAsiaTheme="minorEastAsia"/>
                <w:szCs w:val="24"/>
                <w:lang w:bidi="en-US"/>
              </w:rPr>
            </w:pPr>
          </w:p>
        </w:tc>
      </w:tr>
      <w:tr w:rsidR="00261A27" w14:paraId="372A5421" w14:textId="77777777">
        <w:tc>
          <w:tcPr>
            <w:tcW w:w="1296" w:type="dxa"/>
            <w:tcBorders>
              <w:top w:val="single" w:sz="4" w:space="0" w:color="auto"/>
              <w:bottom w:val="single" w:sz="4" w:space="0" w:color="auto"/>
            </w:tcBorders>
            <w:vAlign w:val="center"/>
          </w:tcPr>
          <w:p w14:paraId="4CAA6C5C" w14:textId="77777777" w:rsidR="00261A27" w:rsidRDefault="00DA158B">
            <w:pPr>
              <w:ind w:firstLineChars="0" w:firstLine="0"/>
              <w:rPr>
                <w:rFonts w:eastAsiaTheme="minorEastAsia"/>
                <w:lang w:bidi="en-US"/>
              </w:rPr>
            </w:pPr>
            <w:r>
              <w:rPr>
                <w:rFonts w:eastAsiaTheme="minorEastAsia" w:hint="eastAsia"/>
                <w:lang w:bidi="en-US"/>
              </w:rPr>
              <w:t>73</w:t>
            </w:r>
          </w:p>
        </w:tc>
        <w:tc>
          <w:tcPr>
            <w:tcW w:w="1296" w:type="dxa"/>
            <w:tcBorders>
              <w:top w:val="single" w:sz="4" w:space="0" w:color="auto"/>
              <w:bottom w:val="single" w:sz="4" w:space="0" w:color="auto"/>
            </w:tcBorders>
            <w:vAlign w:val="center"/>
          </w:tcPr>
          <w:p w14:paraId="410BD54C" w14:textId="77777777" w:rsidR="00261A27" w:rsidRDefault="00DA158B">
            <w:pPr>
              <w:ind w:firstLineChars="0" w:firstLine="0"/>
              <w:rPr>
                <w:rFonts w:eastAsiaTheme="minorEastAsia"/>
                <w:szCs w:val="24"/>
                <w:lang w:bidi="en-US"/>
              </w:rPr>
            </w:pPr>
            <w:r>
              <w:rPr>
                <w:rFonts w:cs="Times New Roman"/>
                <w:color w:val="000000"/>
                <w:kern w:val="24"/>
                <w:szCs w:val="24"/>
              </w:rPr>
              <w:t>455</w:t>
            </w:r>
          </w:p>
        </w:tc>
        <w:tc>
          <w:tcPr>
            <w:tcW w:w="1296" w:type="dxa"/>
            <w:tcBorders>
              <w:top w:val="single" w:sz="4" w:space="0" w:color="auto"/>
              <w:bottom w:val="single" w:sz="4" w:space="0" w:color="auto"/>
            </w:tcBorders>
            <w:vAlign w:val="center"/>
          </w:tcPr>
          <w:p w14:paraId="7E029035" w14:textId="77777777" w:rsidR="00261A27" w:rsidRDefault="00DA158B">
            <w:pPr>
              <w:ind w:firstLineChars="0" w:firstLine="0"/>
              <w:rPr>
                <w:rFonts w:eastAsiaTheme="minorEastAsia"/>
                <w:szCs w:val="24"/>
                <w:lang w:bidi="en-US"/>
              </w:rPr>
            </w:pPr>
            <w:r>
              <w:rPr>
                <w:rFonts w:cs="Times New Roman"/>
                <w:color w:val="000000"/>
                <w:kern w:val="24"/>
                <w:szCs w:val="24"/>
              </w:rPr>
              <w:t>1050</w:t>
            </w:r>
          </w:p>
        </w:tc>
        <w:tc>
          <w:tcPr>
            <w:tcW w:w="1296" w:type="dxa"/>
            <w:tcBorders>
              <w:top w:val="single" w:sz="4" w:space="0" w:color="auto"/>
              <w:bottom w:val="single" w:sz="4" w:space="0" w:color="auto"/>
            </w:tcBorders>
            <w:vAlign w:val="center"/>
          </w:tcPr>
          <w:p w14:paraId="43634C05"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536844F1"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6229A552" w14:textId="77777777" w:rsidR="00261A27" w:rsidRDefault="00DA158B">
            <w:pPr>
              <w:ind w:firstLineChars="0" w:firstLine="0"/>
              <w:rPr>
                <w:rFonts w:eastAsiaTheme="minorEastAsia"/>
                <w:szCs w:val="24"/>
                <w:lang w:bidi="en-US"/>
              </w:rPr>
            </w:pPr>
            <w:r>
              <w:rPr>
                <w:rFonts w:cs="Times New Roman"/>
                <w:color w:val="000000"/>
                <w:kern w:val="24"/>
                <w:szCs w:val="24"/>
              </w:rPr>
              <w:t>36.11</w:t>
            </w:r>
          </w:p>
        </w:tc>
        <w:tc>
          <w:tcPr>
            <w:tcW w:w="1140" w:type="dxa"/>
            <w:tcBorders>
              <w:top w:val="single" w:sz="4" w:space="0" w:color="auto"/>
              <w:bottom w:val="single" w:sz="4" w:space="0" w:color="auto"/>
            </w:tcBorders>
            <w:vAlign w:val="center"/>
          </w:tcPr>
          <w:p w14:paraId="72B81779" w14:textId="77777777" w:rsidR="00261A27" w:rsidRDefault="00DA158B">
            <w:pPr>
              <w:ind w:firstLineChars="0" w:firstLine="0"/>
              <w:rPr>
                <w:rFonts w:eastAsiaTheme="minorEastAsia"/>
                <w:szCs w:val="24"/>
                <w:lang w:bidi="en-US"/>
              </w:rPr>
            </w:pPr>
            <w:r>
              <w:rPr>
                <w:rFonts w:cs="Times New Roman"/>
                <w:color w:val="000000"/>
                <w:kern w:val="24"/>
                <w:szCs w:val="24"/>
              </w:rPr>
              <w:t xml:space="preserve">98.95 </w:t>
            </w:r>
          </w:p>
        </w:tc>
        <w:tc>
          <w:tcPr>
            <w:tcW w:w="1297" w:type="dxa"/>
            <w:tcBorders>
              <w:top w:val="single" w:sz="4" w:space="0" w:color="auto"/>
              <w:bottom w:val="single" w:sz="4" w:space="0" w:color="auto"/>
            </w:tcBorders>
          </w:tcPr>
          <w:p w14:paraId="1B697140" w14:textId="77777777" w:rsidR="00261A27" w:rsidRDefault="00261A27">
            <w:pPr>
              <w:ind w:firstLineChars="0" w:firstLine="0"/>
              <w:rPr>
                <w:rFonts w:eastAsiaTheme="minorEastAsia"/>
                <w:szCs w:val="24"/>
                <w:lang w:bidi="en-US"/>
              </w:rPr>
            </w:pPr>
          </w:p>
        </w:tc>
      </w:tr>
      <w:tr w:rsidR="00261A27" w14:paraId="7E3E03D4" w14:textId="77777777">
        <w:tc>
          <w:tcPr>
            <w:tcW w:w="1296" w:type="dxa"/>
            <w:tcBorders>
              <w:top w:val="single" w:sz="4" w:space="0" w:color="auto"/>
              <w:bottom w:val="single" w:sz="4" w:space="0" w:color="auto"/>
            </w:tcBorders>
            <w:vAlign w:val="center"/>
          </w:tcPr>
          <w:p w14:paraId="6DEA5273" w14:textId="77777777" w:rsidR="00261A27" w:rsidRDefault="00DA158B">
            <w:pPr>
              <w:ind w:firstLineChars="0" w:firstLine="0"/>
              <w:rPr>
                <w:rFonts w:eastAsiaTheme="minorEastAsia"/>
                <w:lang w:bidi="en-US"/>
              </w:rPr>
            </w:pPr>
            <w:r>
              <w:rPr>
                <w:rFonts w:eastAsiaTheme="minorEastAsia" w:hint="eastAsia"/>
                <w:lang w:bidi="en-US"/>
              </w:rPr>
              <w:t>74</w:t>
            </w:r>
          </w:p>
        </w:tc>
        <w:tc>
          <w:tcPr>
            <w:tcW w:w="1296" w:type="dxa"/>
            <w:tcBorders>
              <w:top w:val="single" w:sz="4" w:space="0" w:color="auto"/>
              <w:bottom w:val="single" w:sz="4" w:space="0" w:color="auto"/>
            </w:tcBorders>
            <w:vAlign w:val="center"/>
          </w:tcPr>
          <w:p w14:paraId="5169E529" w14:textId="77777777" w:rsidR="00261A27" w:rsidRDefault="00DA158B">
            <w:pPr>
              <w:ind w:firstLineChars="0" w:firstLine="0"/>
              <w:rPr>
                <w:rFonts w:eastAsiaTheme="minorEastAsia"/>
                <w:szCs w:val="24"/>
                <w:lang w:bidi="en-US"/>
              </w:rPr>
            </w:pPr>
            <w:r>
              <w:rPr>
                <w:rFonts w:cs="Times New Roman"/>
                <w:color w:val="000000"/>
                <w:kern w:val="24"/>
                <w:szCs w:val="24"/>
              </w:rPr>
              <w:t>445</w:t>
            </w:r>
          </w:p>
        </w:tc>
        <w:tc>
          <w:tcPr>
            <w:tcW w:w="1296" w:type="dxa"/>
            <w:tcBorders>
              <w:top w:val="single" w:sz="4" w:space="0" w:color="auto"/>
              <w:bottom w:val="single" w:sz="4" w:space="0" w:color="auto"/>
            </w:tcBorders>
            <w:vAlign w:val="center"/>
          </w:tcPr>
          <w:p w14:paraId="66893893" w14:textId="77777777" w:rsidR="00261A27" w:rsidRDefault="00DA158B">
            <w:pPr>
              <w:ind w:firstLineChars="0" w:firstLine="0"/>
              <w:rPr>
                <w:rFonts w:eastAsiaTheme="minorEastAsia"/>
                <w:szCs w:val="24"/>
                <w:lang w:bidi="en-US"/>
              </w:rPr>
            </w:pPr>
            <w:r>
              <w:rPr>
                <w:rFonts w:cs="Times New Roman"/>
                <w:color w:val="000000"/>
                <w:kern w:val="24"/>
                <w:szCs w:val="24"/>
              </w:rPr>
              <w:t>1050</w:t>
            </w:r>
          </w:p>
        </w:tc>
        <w:tc>
          <w:tcPr>
            <w:tcW w:w="1296" w:type="dxa"/>
            <w:tcBorders>
              <w:top w:val="single" w:sz="4" w:space="0" w:color="auto"/>
              <w:bottom w:val="single" w:sz="4" w:space="0" w:color="auto"/>
            </w:tcBorders>
            <w:vAlign w:val="center"/>
          </w:tcPr>
          <w:p w14:paraId="394C41B6"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3D81A295"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1470233" w14:textId="77777777" w:rsidR="00261A27" w:rsidRDefault="00DA158B">
            <w:pPr>
              <w:ind w:firstLineChars="0" w:firstLine="0"/>
              <w:rPr>
                <w:rFonts w:eastAsiaTheme="minorEastAsia"/>
                <w:szCs w:val="24"/>
                <w:lang w:bidi="en-US"/>
              </w:rPr>
            </w:pPr>
            <w:r>
              <w:rPr>
                <w:rFonts w:cs="Times New Roman"/>
                <w:color w:val="000000"/>
                <w:kern w:val="24"/>
                <w:szCs w:val="24"/>
              </w:rPr>
              <w:t>35.32</w:t>
            </w:r>
          </w:p>
        </w:tc>
        <w:tc>
          <w:tcPr>
            <w:tcW w:w="1140" w:type="dxa"/>
            <w:tcBorders>
              <w:top w:val="single" w:sz="4" w:space="0" w:color="auto"/>
              <w:bottom w:val="single" w:sz="4" w:space="0" w:color="auto"/>
            </w:tcBorders>
            <w:vAlign w:val="center"/>
          </w:tcPr>
          <w:p w14:paraId="0C2C30BA"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99.01 </w:t>
            </w:r>
          </w:p>
        </w:tc>
        <w:tc>
          <w:tcPr>
            <w:tcW w:w="1297" w:type="dxa"/>
            <w:tcBorders>
              <w:top w:val="single" w:sz="4" w:space="0" w:color="auto"/>
              <w:bottom w:val="single" w:sz="4" w:space="0" w:color="auto"/>
            </w:tcBorders>
          </w:tcPr>
          <w:p w14:paraId="16560D04" w14:textId="77777777" w:rsidR="00261A27" w:rsidRDefault="00261A27">
            <w:pPr>
              <w:ind w:firstLineChars="0" w:firstLine="0"/>
              <w:rPr>
                <w:rFonts w:eastAsiaTheme="minorEastAsia"/>
                <w:szCs w:val="24"/>
                <w:lang w:bidi="en-US"/>
              </w:rPr>
            </w:pPr>
          </w:p>
        </w:tc>
      </w:tr>
      <w:tr w:rsidR="00261A27" w14:paraId="085C5DCB" w14:textId="77777777">
        <w:tc>
          <w:tcPr>
            <w:tcW w:w="1296" w:type="dxa"/>
            <w:tcBorders>
              <w:top w:val="single" w:sz="4" w:space="0" w:color="auto"/>
              <w:bottom w:val="single" w:sz="4" w:space="0" w:color="auto"/>
            </w:tcBorders>
            <w:vAlign w:val="center"/>
          </w:tcPr>
          <w:p w14:paraId="2C25D0C1" w14:textId="77777777" w:rsidR="00261A27" w:rsidRDefault="00DA158B">
            <w:pPr>
              <w:ind w:firstLineChars="0" w:firstLine="0"/>
              <w:rPr>
                <w:rFonts w:eastAsiaTheme="minorEastAsia"/>
                <w:lang w:bidi="en-US"/>
              </w:rPr>
            </w:pPr>
            <w:r>
              <w:rPr>
                <w:rFonts w:eastAsiaTheme="minorEastAsia" w:hint="eastAsia"/>
                <w:lang w:bidi="en-US"/>
              </w:rPr>
              <w:t>75</w:t>
            </w:r>
          </w:p>
        </w:tc>
        <w:tc>
          <w:tcPr>
            <w:tcW w:w="1296" w:type="dxa"/>
            <w:tcBorders>
              <w:top w:val="single" w:sz="4" w:space="0" w:color="auto"/>
              <w:bottom w:val="single" w:sz="4" w:space="0" w:color="auto"/>
            </w:tcBorders>
            <w:vAlign w:val="center"/>
          </w:tcPr>
          <w:p w14:paraId="41C655F4"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70DC434F" w14:textId="77777777" w:rsidR="00261A27" w:rsidRDefault="00DA158B">
            <w:pPr>
              <w:ind w:firstLineChars="0" w:firstLine="0"/>
              <w:rPr>
                <w:rFonts w:eastAsiaTheme="minorEastAsia"/>
                <w:szCs w:val="24"/>
                <w:lang w:bidi="en-US"/>
              </w:rPr>
            </w:pPr>
            <w:r>
              <w:rPr>
                <w:rFonts w:cs="Times New Roman"/>
                <w:color w:val="000000"/>
                <w:kern w:val="24"/>
                <w:szCs w:val="24"/>
              </w:rPr>
              <w:t>950</w:t>
            </w:r>
          </w:p>
        </w:tc>
        <w:tc>
          <w:tcPr>
            <w:tcW w:w="1296" w:type="dxa"/>
            <w:tcBorders>
              <w:top w:val="single" w:sz="4" w:space="0" w:color="auto"/>
              <w:bottom w:val="single" w:sz="4" w:space="0" w:color="auto"/>
            </w:tcBorders>
            <w:vAlign w:val="center"/>
          </w:tcPr>
          <w:p w14:paraId="4D0F2D74"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5A4F8970"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85886C6" w14:textId="77777777" w:rsidR="00261A27" w:rsidRDefault="00DA158B">
            <w:pPr>
              <w:ind w:firstLineChars="0" w:firstLine="0"/>
              <w:rPr>
                <w:rFonts w:eastAsiaTheme="minorEastAsia"/>
                <w:szCs w:val="24"/>
                <w:lang w:bidi="en-US"/>
              </w:rPr>
            </w:pPr>
            <w:r>
              <w:rPr>
                <w:rFonts w:cs="Times New Roman"/>
                <w:color w:val="000000"/>
                <w:kern w:val="24"/>
                <w:szCs w:val="24"/>
              </w:rPr>
              <w:t>38.6</w:t>
            </w:r>
          </w:p>
        </w:tc>
        <w:tc>
          <w:tcPr>
            <w:tcW w:w="1140" w:type="dxa"/>
            <w:tcBorders>
              <w:top w:val="single" w:sz="4" w:space="0" w:color="auto"/>
              <w:bottom w:val="single" w:sz="4" w:space="0" w:color="auto"/>
            </w:tcBorders>
            <w:vAlign w:val="center"/>
          </w:tcPr>
          <w:p w14:paraId="373721C9"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99.42 </w:t>
            </w:r>
          </w:p>
        </w:tc>
        <w:tc>
          <w:tcPr>
            <w:tcW w:w="1297" w:type="dxa"/>
            <w:tcBorders>
              <w:top w:val="single" w:sz="4" w:space="0" w:color="auto"/>
              <w:bottom w:val="single" w:sz="4" w:space="0" w:color="auto"/>
            </w:tcBorders>
          </w:tcPr>
          <w:p w14:paraId="5917FD46" w14:textId="77777777" w:rsidR="00261A27" w:rsidRDefault="00261A27">
            <w:pPr>
              <w:ind w:firstLineChars="0" w:firstLine="0"/>
              <w:rPr>
                <w:rFonts w:eastAsiaTheme="minorEastAsia"/>
                <w:szCs w:val="24"/>
                <w:lang w:bidi="en-US"/>
              </w:rPr>
            </w:pPr>
          </w:p>
        </w:tc>
      </w:tr>
      <w:tr w:rsidR="00261A27" w14:paraId="7B98CB91" w14:textId="77777777">
        <w:tc>
          <w:tcPr>
            <w:tcW w:w="1296" w:type="dxa"/>
            <w:tcBorders>
              <w:top w:val="single" w:sz="4" w:space="0" w:color="auto"/>
              <w:bottom w:val="single" w:sz="4" w:space="0" w:color="auto"/>
            </w:tcBorders>
            <w:vAlign w:val="center"/>
          </w:tcPr>
          <w:p w14:paraId="5A86F5C8" w14:textId="77777777" w:rsidR="00261A27" w:rsidRDefault="00DA158B">
            <w:pPr>
              <w:ind w:firstLineChars="0" w:firstLine="0"/>
              <w:rPr>
                <w:rFonts w:eastAsiaTheme="minorEastAsia"/>
                <w:lang w:bidi="en-US"/>
              </w:rPr>
            </w:pPr>
            <w:r>
              <w:rPr>
                <w:rFonts w:eastAsiaTheme="minorEastAsia" w:hint="eastAsia"/>
                <w:lang w:bidi="en-US"/>
              </w:rPr>
              <w:t>76</w:t>
            </w:r>
          </w:p>
        </w:tc>
        <w:tc>
          <w:tcPr>
            <w:tcW w:w="1296" w:type="dxa"/>
            <w:tcBorders>
              <w:top w:val="single" w:sz="4" w:space="0" w:color="auto"/>
              <w:bottom w:val="single" w:sz="4" w:space="0" w:color="auto"/>
            </w:tcBorders>
            <w:vAlign w:val="center"/>
          </w:tcPr>
          <w:p w14:paraId="068FECFA" w14:textId="77777777" w:rsidR="00261A27" w:rsidRDefault="00DA158B">
            <w:pPr>
              <w:ind w:firstLineChars="0" w:firstLine="0"/>
              <w:rPr>
                <w:rFonts w:eastAsiaTheme="minorEastAsia"/>
                <w:szCs w:val="24"/>
                <w:lang w:bidi="en-US"/>
              </w:rPr>
            </w:pPr>
            <w:r>
              <w:rPr>
                <w:rFonts w:cs="Times New Roman"/>
                <w:color w:val="000000"/>
                <w:kern w:val="24"/>
                <w:szCs w:val="24"/>
              </w:rPr>
              <w:t>445</w:t>
            </w:r>
          </w:p>
        </w:tc>
        <w:tc>
          <w:tcPr>
            <w:tcW w:w="1296" w:type="dxa"/>
            <w:tcBorders>
              <w:top w:val="single" w:sz="4" w:space="0" w:color="auto"/>
              <w:bottom w:val="single" w:sz="4" w:space="0" w:color="auto"/>
            </w:tcBorders>
            <w:vAlign w:val="center"/>
          </w:tcPr>
          <w:p w14:paraId="5A82D4D6" w14:textId="77777777" w:rsidR="00261A27" w:rsidRDefault="00DA158B">
            <w:pPr>
              <w:ind w:firstLineChars="0" w:firstLine="0"/>
              <w:rPr>
                <w:rFonts w:eastAsiaTheme="minorEastAsia"/>
                <w:szCs w:val="24"/>
                <w:lang w:bidi="en-US"/>
              </w:rPr>
            </w:pPr>
            <w:r>
              <w:rPr>
                <w:rFonts w:cs="Times New Roman"/>
                <w:color w:val="000000"/>
                <w:kern w:val="24"/>
                <w:szCs w:val="24"/>
              </w:rPr>
              <w:t>850</w:t>
            </w:r>
          </w:p>
        </w:tc>
        <w:tc>
          <w:tcPr>
            <w:tcW w:w="1296" w:type="dxa"/>
            <w:tcBorders>
              <w:top w:val="single" w:sz="4" w:space="0" w:color="auto"/>
              <w:bottom w:val="single" w:sz="4" w:space="0" w:color="auto"/>
            </w:tcBorders>
            <w:vAlign w:val="center"/>
          </w:tcPr>
          <w:p w14:paraId="682C0169" w14:textId="77777777" w:rsidR="00261A27" w:rsidRDefault="00DA158B">
            <w:pPr>
              <w:ind w:firstLineChars="0" w:firstLine="0"/>
              <w:rPr>
                <w:rFonts w:eastAsiaTheme="minorEastAsia"/>
                <w:szCs w:val="24"/>
                <w:lang w:bidi="en-US"/>
              </w:rPr>
            </w:pPr>
            <w:r>
              <w:rPr>
                <w:rFonts w:cs="Times New Roman"/>
                <w:color w:val="000000"/>
                <w:kern w:val="24"/>
                <w:szCs w:val="24"/>
              </w:rPr>
              <w:t>100</w:t>
            </w:r>
          </w:p>
        </w:tc>
        <w:tc>
          <w:tcPr>
            <w:tcW w:w="1296" w:type="dxa"/>
            <w:tcBorders>
              <w:top w:val="single" w:sz="4" w:space="0" w:color="auto"/>
              <w:bottom w:val="single" w:sz="4" w:space="0" w:color="auto"/>
            </w:tcBorders>
            <w:vAlign w:val="center"/>
          </w:tcPr>
          <w:p w14:paraId="7B3F1A05"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ED61BD7" w14:textId="77777777" w:rsidR="00261A27" w:rsidRDefault="00DA158B">
            <w:pPr>
              <w:ind w:firstLineChars="0" w:firstLine="0"/>
              <w:rPr>
                <w:rFonts w:eastAsiaTheme="minorEastAsia"/>
                <w:szCs w:val="24"/>
                <w:lang w:bidi="en-US"/>
              </w:rPr>
            </w:pPr>
            <w:r>
              <w:rPr>
                <w:rFonts w:cs="Times New Roman"/>
                <w:color w:val="000000"/>
                <w:kern w:val="24"/>
                <w:szCs w:val="24"/>
              </w:rPr>
              <w:t>43.63</w:t>
            </w:r>
          </w:p>
        </w:tc>
        <w:tc>
          <w:tcPr>
            <w:tcW w:w="1140" w:type="dxa"/>
            <w:tcBorders>
              <w:top w:val="single" w:sz="4" w:space="0" w:color="auto"/>
              <w:bottom w:val="single" w:sz="4" w:space="0" w:color="auto"/>
            </w:tcBorders>
            <w:vAlign w:val="center"/>
          </w:tcPr>
          <w:p w14:paraId="36F6E1D8"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99.53 </w:t>
            </w:r>
          </w:p>
        </w:tc>
        <w:tc>
          <w:tcPr>
            <w:tcW w:w="1297" w:type="dxa"/>
            <w:tcBorders>
              <w:top w:val="single" w:sz="4" w:space="0" w:color="auto"/>
              <w:bottom w:val="single" w:sz="4" w:space="0" w:color="auto"/>
            </w:tcBorders>
          </w:tcPr>
          <w:p w14:paraId="3842F409" w14:textId="77777777" w:rsidR="00261A27" w:rsidRDefault="00261A27">
            <w:pPr>
              <w:ind w:firstLineChars="0" w:firstLine="0"/>
              <w:rPr>
                <w:rFonts w:eastAsiaTheme="minorEastAsia"/>
                <w:szCs w:val="24"/>
                <w:lang w:bidi="en-US"/>
              </w:rPr>
            </w:pPr>
          </w:p>
        </w:tc>
      </w:tr>
      <w:tr w:rsidR="00261A27" w14:paraId="153F81F3" w14:textId="77777777">
        <w:tc>
          <w:tcPr>
            <w:tcW w:w="1296" w:type="dxa"/>
            <w:tcBorders>
              <w:top w:val="single" w:sz="4" w:space="0" w:color="auto"/>
              <w:bottom w:val="single" w:sz="4" w:space="0" w:color="auto"/>
            </w:tcBorders>
            <w:vAlign w:val="center"/>
          </w:tcPr>
          <w:p w14:paraId="2FC672C3" w14:textId="77777777" w:rsidR="00261A27" w:rsidRDefault="00DA158B">
            <w:pPr>
              <w:ind w:firstLineChars="0" w:firstLine="0"/>
              <w:rPr>
                <w:rFonts w:eastAsiaTheme="minorEastAsia"/>
                <w:lang w:bidi="en-US"/>
              </w:rPr>
            </w:pPr>
            <w:r>
              <w:rPr>
                <w:rFonts w:eastAsiaTheme="minorEastAsia" w:hint="eastAsia"/>
                <w:lang w:bidi="en-US"/>
              </w:rPr>
              <w:t>77</w:t>
            </w:r>
          </w:p>
        </w:tc>
        <w:tc>
          <w:tcPr>
            <w:tcW w:w="1296" w:type="dxa"/>
            <w:tcBorders>
              <w:top w:val="single" w:sz="4" w:space="0" w:color="auto"/>
              <w:bottom w:val="single" w:sz="4" w:space="0" w:color="auto"/>
            </w:tcBorders>
            <w:vAlign w:val="center"/>
          </w:tcPr>
          <w:p w14:paraId="6B2D6AB2" w14:textId="77777777" w:rsidR="00261A27" w:rsidRDefault="00DA158B">
            <w:pPr>
              <w:ind w:firstLineChars="0" w:firstLine="0"/>
              <w:rPr>
                <w:rFonts w:eastAsiaTheme="minorEastAsia"/>
                <w:b/>
                <w:bCs/>
                <w:szCs w:val="24"/>
                <w:lang w:bidi="en-US"/>
              </w:rPr>
            </w:pPr>
            <w:r>
              <w:rPr>
                <w:rFonts w:cs="Times New Roman"/>
                <w:b/>
                <w:bCs/>
                <w:color w:val="000000"/>
                <w:kern w:val="24"/>
                <w:szCs w:val="24"/>
              </w:rPr>
              <w:t>455</w:t>
            </w:r>
          </w:p>
        </w:tc>
        <w:tc>
          <w:tcPr>
            <w:tcW w:w="1296" w:type="dxa"/>
            <w:tcBorders>
              <w:top w:val="single" w:sz="4" w:space="0" w:color="auto"/>
              <w:bottom w:val="single" w:sz="4" w:space="0" w:color="auto"/>
            </w:tcBorders>
            <w:vAlign w:val="center"/>
          </w:tcPr>
          <w:p w14:paraId="48630FEC" w14:textId="77777777" w:rsidR="00261A27" w:rsidRDefault="00DA158B">
            <w:pPr>
              <w:ind w:firstLineChars="0" w:firstLine="0"/>
              <w:rPr>
                <w:rFonts w:eastAsiaTheme="minorEastAsia"/>
                <w:b/>
                <w:bCs/>
                <w:szCs w:val="24"/>
                <w:lang w:bidi="en-US"/>
              </w:rPr>
            </w:pPr>
            <w:r>
              <w:rPr>
                <w:rFonts w:cs="Times New Roman"/>
                <w:b/>
                <w:bCs/>
                <w:color w:val="000000"/>
                <w:kern w:val="24"/>
                <w:szCs w:val="24"/>
              </w:rPr>
              <w:t>850</w:t>
            </w:r>
          </w:p>
        </w:tc>
        <w:tc>
          <w:tcPr>
            <w:tcW w:w="1296" w:type="dxa"/>
            <w:tcBorders>
              <w:top w:val="single" w:sz="4" w:space="0" w:color="auto"/>
              <w:bottom w:val="single" w:sz="4" w:space="0" w:color="auto"/>
            </w:tcBorders>
            <w:vAlign w:val="center"/>
          </w:tcPr>
          <w:p w14:paraId="1B66A1E2" w14:textId="77777777" w:rsidR="00261A27" w:rsidRDefault="00DA158B">
            <w:pPr>
              <w:ind w:firstLineChars="0" w:firstLine="0"/>
              <w:rPr>
                <w:rFonts w:eastAsiaTheme="minorEastAsia"/>
                <w:b/>
                <w:bCs/>
                <w:szCs w:val="24"/>
                <w:lang w:bidi="en-US"/>
              </w:rPr>
            </w:pPr>
            <w:r>
              <w:rPr>
                <w:rFonts w:cs="Times New Roman"/>
                <w:b/>
                <w:bCs/>
                <w:color w:val="000000"/>
                <w:kern w:val="24"/>
                <w:szCs w:val="24"/>
              </w:rPr>
              <w:t>100</w:t>
            </w:r>
          </w:p>
        </w:tc>
        <w:tc>
          <w:tcPr>
            <w:tcW w:w="1296" w:type="dxa"/>
            <w:tcBorders>
              <w:top w:val="single" w:sz="4" w:space="0" w:color="auto"/>
              <w:bottom w:val="single" w:sz="4" w:space="0" w:color="auto"/>
            </w:tcBorders>
            <w:vAlign w:val="center"/>
          </w:tcPr>
          <w:p w14:paraId="4B5D2A13" w14:textId="77777777" w:rsidR="00261A27" w:rsidRDefault="00DA158B">
            <w:pPr>
              <w:ind w:firstLineChars="0" w:firstLine="0"/>
              <w:rPr>
                <w:rFonts w:eastAsiaTheme="minorEastAsia"/>
                <w:b/>
                <w:bCs/>
                <w:szCs w:val="24"/>
                <w:lang w:bidi="en-US"/>
              </w:rPr>
            </w:pPr>
            <w:r>
              <w:rPr>
                <w:rFonts w:cs="Times New Roman"/>
                <w:b/>
                <w:bCs/>
                <w:color w:val="000000"/>
                <w:kern w:val="24"/>
                <w:szCs w:val="24"/>
              </w:rPr>
              <w:t>120</w:t>
            </w:r>
          </w:p>
        </w:tc>
        <w:tc>
          <w:tcPr>
            <w:tcW w:w="1453" w:type="dxa"/>
            <w:tcBorders>
              <w:top w:val="single" w:sz="4" w:space="0" w:color="auto"/>
              <w:bottom w:val="single" w:sz="4" w:space="0" w:color="auto"/>
            </w:tcBorders>
            <w:vAlign w:val="center"/>
          </w:tcPr>
          <w:p w14:paraId="502405F9" w14:textId="77777777" w:rsidR="00261A27" w:rsidRDefault="00DA158B">
            <w:pPr>
              <w:ind w:firstLineChars="0" w:firstLine="0"/>
              <w:rPr>
                <w:rFonts w:eastAsiaTheme="minorEastAsia"/>
                <w:b/>
                <w:bCs/>
                <w:szCs w:val="24"/>
                <w:lang w:bidi="en-US"/>
              </w:rPr>
            </w:pPr>
            <w:r>
              <w:rPr>
                <w:rFonts w:cs="Times New Roman"/>
                <w:b/>
                <w:bCs/>
                <w:color w:val="000000"/>
                <w:kern w:val="24"/>
                <w:szCs w:val="24"/>
              </w:rPr>
              <w:t>44.61</w:t>
            </w:r>
          </w:p>
        </w:tc>
        <w:tc>
          <w:tcPr>
            <w:tcW w:w="1140" w:type="dxa"/>
            <w:tcBorders>
              <w:top w:val="single" w:sz="4" w:space="0" w:color="auto"/>
              <w:bottom w:val="single" w:sz="4" w:space="0" w:color="auto"/>
            </w:tcBorders>
            <w:vAlign w:val="center"/>
          </w:tcPr>
          <w:p w14:paraId="110610F4" w14:textId="77777777" w:rsidR="00261A27" w:rsidRDefault="00DA158B">
            <w:pPr>
              <w:ind w:firstLineChars="0" w:firstLine="0"/>
              <w:rPr>
                <w:rFonts w:eastAsiaTheme="minorEastAsia"/>
                <w:b/>
                <w:bCs/>
                <w:szCs w:val="24"/>
                <w:lang w:bidi="en-US"/>
              </w:rPr>
            </w:pPr>
            <w:r>
              <w:rPr>
                <w:rFonts w:cs="Times New Roman"/>
                <w:b/>
                <w:bCs/>
                <w:color w:val="000000"/>
                <w:kern w:val="24"/>
                <w:szCs w:val="24"/>
              </w:rPr>
              <w:t xml:space="preserve">99.52 </w:t>
            </w:r>
          </w:p>
        </w:tc>
        <w:tc>
          <w:tcPr>
            <w:tcW w:w="1297" w:type="dxa"/>
            <w:tcBorders>
              <w:top w:val="single" w:sz="4" w:space="0" w:color="auto"/>
              <w:bottom w:val="single" w:sz="4" w:space="0" w:color="auto"/>
            </w:tcBorders>
          </w:tcPr>
          <w:p w14:paraId="30C51EE8" w14:textId="77777777" w:rsidR="00261A27" w:rsidRDefault="00261A27">
            <w:pPr>
              <w:ind w:firstLineChars="0" w:firstLine="0"/>
              <w:rPr>
                <w:rFonts w:eastAsiaTheme="minorEastAsia"/>
                <w:szCs w:val="24"/>
                <w:lang w:bidi="en-US"/>
              </w:rPr>
            </w:pPr>
          </w:p>
        </w:tc>
      </w:tr>
      <w:tr w:rsidR="00261A27" w14:paraId="60431606" w14:textId="77777777">
        <w:tc>
          <w:tcPr>
            <w:tcW w:w="1296" w:type="dxa"/>
            <w:tcBorders>
              <w:top w:val="single" w:sz="4" w:space="0" w:color="auto"/>
              <w:bottom w:val="single" w:sz="4" w:space="0" w:color="auto"/>
            </w:tcBorders>
            <w:vAlign w:val="center"/>
          </w:tcPr>
          <w:p w14:paraId="40690EAF" w14:textId="77777777" w:rsidR="00261A27" w:rsidRDefault="00DA158B">
            <w:pPr>
              <w:ind w:firstLineChars="0" w:firstLine="0"/>
              <w:rPr>
                <w:rFonts w:eastAsiaTheme="minorEastAsia"/>
                <w:lang w:bidi="en-US"/>
              </w:rPr>
            </w:pPr>
            <w:r>
              <w:rPr>
                <w:rFonts w:eastAsiaTheme="minorEastAsia" w:hint="eastAsia"/>
                <w:lang w:bidi="en-US"/>
              </w:rPr>
              <w:t>78</w:t>
            </w:r>
          </w:p>
        </w:tc>
        <w:tc>
          <w:tcPr>
            <w:tcW w:w="1296" w:type="dxa"/>
            <w:tcBorders>
              <w:top w:val="single" w:sz="4" w:space="0" w:color="auto"/>
              <w:bottom w:val="single" w:sz="4" w:space="0" w:color="auto"/>
            </w:tcBorders>
            <w:vAlign w:val="center"/>
          </w:tcPr>
          <w:p w14:paraId="19652D63" w14:textId="77777777" w:rsidR="00261A27" w:rsidRDefault="00DA158B">
            <w:pPr>
              <w:ind w:firstLineChars="0" w:firstLine="0"/>
              <w:rPr>
                <w:rFonts w:eastAsiaTheme="minorEastAsia"/>
                <w:szCs w:val="24"/>
                <w:lang w:bidi="en-US"/>
              </w:rPr>
            </w:pPr>
            <w:r>
              <w:rPr>
                <w:rFonts w:cs="Times New Roman"/>
                <w:color w:val="000000"/>
                <w:kern w:val="24"/>
                <w:szCs w:val="24"/>
              </w:rPr>
              <w:t>455</w:t>
            </w:r>
          </w:p>
        </w:tc>
        <w:tc>
          <w:tcPr>
            <w:tcW w:w="1296" w:type="dxa"/>
            <w:tcBorders>
              <w:top w:val="single" w:sz="4" w:space="0" w:color="auto"/>
              <w:bottom w:val="single" w:sz="4" w:space="0" w:color="auto"/>
            </w:tcBorders>
            <w:vAlign w:val="center"/>
          </w:tcPr>
          <w:p w14:paraId="598AF253" w14:textId="77777777" w:rsidR="00261A27" w:rsidRDefault="00DA158B">
            <w:pPr>
              <w:ind w:firstLineChars="0" w:firstLine="0"/>
              <w:rPr>
                <w:rFonts w:eastAsiaTheme="minorEastAsia"/>
                <w:szCs w:val="24"/>
                <w:lang w:bidi="en-US"/>
              </w:rPr>
            </w:pPr>
            <w:r>
              <w:rPr>
                <w:rFonts w:cs="Times New Roman"/>
                <w:color w:val="000000"/>
                <w:kern w:val="24"/>
                <w:szCs w:val="24"/>
              </w:rPr>
              <w:t>983</w:t>
            </w:r>
          </w:p>
        </w:tc>
        <w:tc>
          <w:tcPr>
            <w:tcW w:w="1296" w:type="dxa"/>
            <w:tcBorders>
              <w:top w:val="single" w:sz="4" w:space="0" w:color="auto"/>
              <w:bottom w:val="single" w:sz="4" w:space="0" w:color="auto"/>
            </w:tcBorders>
            <w:vAlign w:val="center"/>
          </w:tcPr>
          <w:p w14:paraId="427F3F4E"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26AC756B"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41215ACB" w14:textId="77777777" w:rsidR="00261A27" w:rsidRDefault="00DA158B">
            <w:pPr>
              <w:ind w:firstLineChars="0" w:firstLine="0"/>
              <w:rPr>
                <w:rFonts w:eastAsiaTheme="minorEastAsia"/>
                <w:szCs w:val="24"/>
                <w:lang w:bidi="en-US"/>
              </w:rPr>
            </w:pPr>
            <w:r>
              <w:rPr>
                <w:rFonts w:cs="Times New Roman"/>
                <w:color w:val="000000"/>
                <w:kern w:val="24"/>
                <w:szCs w:val="24"/>
              </w:rPr>
              <w:t>36.72</w:t>
            </w:r>
          </w:p>
        </w:tc>
        <w:tc>
          <w:tcPr>
            <w:tcW w:w="1140" w:type="dxa"/>
            <w:tcBorders>
              <w:top w:val="single" w:sz="4" w:space="0" w:color="auto"/>
              <w:bottom w:val="single" w:sz="4" w:space="0" w:color="auto"/>
            </w:tcBorders>
            <w:vAlign w:val="center"/>
          </w:tcPr>
          <w:p w14:paraId="37A4FE2E" w14:textId="77777777" w:rsidR="00261A27" w:rsidRDefault="00DA158B">
            <w:pPr>
              <w:ind w:firstLineChars="0" w:firstLine="0"/>
              <w:rPr>
                <w:rFonts w:eastAsiaTheme="minorEastAsia"/>
                <w:szCs w:val="24"/>
                <w:lang w:bidi="en-US"/>
              </w:rPr>
            </w:pPr>
            <w:r>
              <w:rPr>
                <w:rFonts w:cs="Times New Roman"/>
                <w:color w:val="000000"/>
                <w:kern w:val="24"/>
                <w:szCs w:val="24"/>
              </w:rPr>
              <w:t xml:space="preserve">98.71 </w:t>
            </w:r>
          </w:p>
        </w:tc>
        <w:tc>
          <w:tcPr>
            <w:tcW w:w="1297" w:type="dxa"/>
            <w:tcBorders>
              <w:top w:val="single" w:sz="4" w:space="0" w:color="auto"/>
              <w:bottom w:val="single" w:sz="4" w:space="0" w:color="auto"/>
            </w:tcBorders>
          </w:tcPr>
          <w:p w14:paraId="4FB7FBC8" w14:textId="77777777" w:rsidR="00261A27" w:rsidRDefault="00261A27">
            <w:pPr>
              <w:ind w:firstLineChars="0" w:firstLine="0"/>
              <w:rPr>
                <w:rFonts w:eastAsiaTheme="minorEastAsia"/>
                <w:szCs w:val="24"/>
                <w:lang w:bidi="en-US"/>
              </w:rPr>
            </w:pPr>
          </w:p>
        </w:tc>
      </w:tr>
      <w:tr w:rsidR="00261A27" w14:paraId="1F1E6C04" w14:textId="77777777">
        <w:tc>
          <w:tcPr>
            <w:tcW w:w="1296" w:type="dxa"/>
            <w:tcBorders>
              <w:top w:val="single" w:sz="4" w:space="0" w:color="auto"/>
              <w:bottom w:val="single" w:sz="4" w:space="0" w:color="auto"/>
            </w:tcBorders>
            <w:vAlign w:val="center"/>
          </w:tcPr>
          <w:p w14:paraId="08B0D361" w14:textId="77777777" w:rsidR="00261A27" w:rsidRDefault="00DA158B">
            <w:pPr>
              <w:ind w:firstLineChars="0" w:firstLine="0"/>
              <w:rPr>
                <w:rFonts w:eastAsiaTheme="minorEastAsia"/>
                <w:lang w:bidi="en-US"/>
              </w:rPr>
            </w:pPr>
            <w:r>
              <w:rPr>
                <w:rFonts w:eastAsiaTheme="minorEastAsia" w:hint="eastAsia"/>
                <w:lang w:bidi="en-US"/>
              </w:rPr>
              <w:t>79</w:t>
            </w:r>
          </w:p>
        </w:tc>
        <w:tc>
          <w:tcPr>
            <w:tcW w:w="1296" w:type="dxa"/>
            <w:tcBorders>
              <w:top w:val="single" w:sz="4" w:space="0" w:color="auto"/>
              <w:bottom w:val="single" w:sz="4" w:space="0" w:color="auto"/>
            </w:tcBorders>
            <w:vAlign w:val="center"/>
          </w:tcPr>
          <w:p w14:paraId="02A9D2A2" w14:textId="77777777" w:rsidR="00261A27" w:rsidRDefault="00DA158B">
            <w:pPr>
              <w:ind w:firstLineChars="0" w:firstLine="0"/>
              <w:rPr>
                <w:rFonts w:eastAsiaTheme="minorEastAsia"/>
                <w:szCs w:val="24"/>
                <w:lang w:bidi="en-US"/>
              </w:rPr>
            </w:pPr>
            <w:r>
              <w:rPr>
                <w:rFonts w:cs="Times New Roman"/>
                <w:color w:val="000000"/>
                <w:kern w:val="24"/>
                <w:szCs w:val="24"/>
              </w:rPr>
              <w:t>445</w:t>
            </w:r>
          </w:p>
        </w:tc>
        <w:tc>
          <w:tcPr>
            <w:tcW w:w="1296" w:type="dxa"/>
            <w:tcBorders>
              <w:top w:val="single" w:sz="4" w:space="0" w:color="auto"/>
              <w:bottom w:val="single" w:sz="4" w:space="0" w:color="auto"/>
            </w:tcBorders>
            <w:vAlign w:val="center"/>
          </w:tcPr>
          <w:p w14:paraId="480252A3" w14:textId="77777777" w:rsidR="00261A27" w:rsidRDefault="00DA158B">
            <w:pPr>
              <w:ind w:firstLineChars="0" w:firstLine="0"/>
              <w:rPr>
                <w:rFonts w:eastAsiaTheme="minorEastAsia"/>
                <w:szCs w:val="24"/>
                <w:lang w:bidi="en-US"/>
              </w:rPr>
            </w:pPr>
            <w:r>
              <w:rPr>
                <w:rFonts w:cs="Times New Roman"/>
                <w:color w:val="000000"/>
                <w:kern w:val="24"/>
                <w:szCs w:val="24"/>
              </w:rPr>
              <w:t>983</w:t>
            </w:r>
          </w:p>
        </w:tc>
        <w:tc>
          <w:tcPr>
            <w:tcW w:w="1296" w:type="dxa"/>
            <w:tcBorders>
              <w:top w:val="single" w:sz="4" w:space="0" w:color="auto"/>
              <w:bottom w:val="single" w:sz="4" w:space="0" w:color="auto"/>
            </w:tcBorders>
            <w:vAlign w:val="center"/>
          </w:tcPr>
          <w:p w14:paraId="1C29237E"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71434EF2"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E388044" w14:textId="77777777" w:rsidR="00261A27" w:rsidRDefault="00DA158B">
            <w:pPr>
              <w:ind w:firstLineChars="0" w:firstLine="0"/>
              <w:rPr>
                <w:rFonts w:eastAsiaTheme="minorEastAsia"/>
                <w:szCs w:val="24"/>
                <w:lang w:bidi="en-US"/>
              </w:rPr>
            </w:pPr>
            <w:r>
              <w:rPr>
                <w:rFonts w:cs="Times New Roman"/>
                <w:color w:val="000000"/>
                <w:kern w:val="24"/>
                <w:szCs w:val="24"/>
              </w:rPr>
              <w:t>35.91</w:t>
            </w:r>
          </w:p>
        </w:tc>
        <w:tc>
          <w:tcPr>
            <w:tcW w:w="1140" w:type="dxa"/>
            <w:tcBorders>
              <w:top w:val="single" w:sz="4" w:space="0" w:color="auto"/>
              <w:bottom w:val="single" w:sz="4" w:space="0" w:color="auto"/>
            </w:tcBorders>
            <w:vAlign w:val="center"/>
          </w:tcPr>
          <w:p w14:paraId="189D8F57"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99.35 </w:t>
            </w:r>
          </w:p>
        </w:tc>
        <w:tc>
          <w:tcPr>
            <w:tcW w:w="1297" w:type="dxa"/>
            <w:tcBorders>
              <w:top w:val="single" w:sz="4" w:space="0" w:color="auto"/>
              <w:bottom w:val="single" w:sz="4" w:space="0" w:color="auto"/>
            </w:tcBorders>
          </w:tcPr>
          <w:p w14:paraId="6F90BFE3" w14:textId="77777777" w:rsidR="00261A27" w:rsidRDefault="00261A27">
            <w:pPr>
              <w:ind w:firstLineChars="0" w:firstLine="0"/>
              <w:rPr>
                <w:rFonts w:eastAsiaTheme="minorEastAsia"/>
                <w:szCs w:val="24"/>
                <w:lang w:bidi="en-US"/>
              </w:rPr>
            </w:pPr>
          </w:p>
        </w:tc>
      </w:tr>
      <w:tr w:rsidR="00261A27" w14:paraId="6D46B4B1" w14:textId="77777777">
        <w:tc>
          <w:tcPr>
            <w:tcW w:w="1296" w:type="dxa"/>
            <w:tcBorders>
              <w:top w:val="single" w:sz="4" w:space="0" w:color="auto"/>
              <w:bottom w:val="single" w:sz="4" w:space="0" w:color="auto"/>
            </w:tcBorders>
            <w:vAlign w:val="center"/>
          </w:tcPr>
          <w:p w14:paraId="6D22955D" w14:textId="77777777" w:rsidR="00261A27" w:rsidRDefault="00DA158B">
            <w:pPr>
              <w:ind w:firstLineChars="0" w:firstLine="0"/>
              <w:rPr>
                <w:rFonts w:eastAsiaTheme="minorEastAsia"/>
                <w:lang w:bidi="en-US"/>
              </w:rPr>
            </w:pPr>
            <w:r>
              <w:rPr>
                <w:rFonts w:eastAsiaTheme="minorEastAsia" w:hint="eastAsia"/>
                <w:lang w:bidi="en-US"/>
              </w:rPr>
              <w:t>80</w:t>
            </w:r>
          </w:p>
        </w:tc>
        <w:tc>
          <w:tcPr>
            <w:tcW w:w="1296" w:type="dxa"/>
            <w:tcBorders>
              <w:top w:val="single" w:sz="4" w:space="0" w:color="auto"/>
              <w:bottom w:val="single" w:sz="4" w:space="0" w:color="auto"/>
            </w:tcBorders>
            <w:vAlign w:val="center"/>
          </w:tcPr>
          <w:p w14:paraId="62C90EAA" w14:textId="77777777" w:rsidR="00261A27" w:rsidRDefault="00DA158B">
            <w:pPr>
              <w:ind w:firstLineChars="0" w:firstLine="0"/>
              <w:rPr>
                <w:rFonts w:eastAsiaTheme="minorEastAsia"/>
                <w:szCs w:val="24"/>
                <w:lang w:bidi="en-US"/>
              </w:rPr>
            </w:pPr>
            <w:r>
              <w:rPr>
                <w:rFonts w:cs="Times New Roman"/>
                <w:color w:val="000000"/>
                <w:kern w:val="24"/>
                <w:szCs w:val="24"/>
              </w:rPr>
              <w:t>450</w:t>
            </w:r>
          </w:p>
        </w:tc>
        <w:tc>
          <w:tcPr>
            <w:tcW w:w="1296" w:type="dxa"/>
            <w:tcBorders>
              <w:top w:val="single" w:sz="4" w:space="0" w:color="auto"/>
              <w:bottom w:val="single" w:sz="4" w:space="0" w:color="auto"/>
            </w:tcBorders>
            <w:vAlign w:val="center"/>
          </w:tcPr>
          <w:p w14:paraId="56446F97"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1A79D9E9" w14:textId="77777777" w:rsidR="00261A27" w:rsidRDefault="00DA158B">
            <w:pPr>
              <w:ind w:firstLineChars="0" w:firstLine="0"/>
              <w:rPr>
                <w:rFonts w:eastAsiaTheme="minorEastAsia"/>
                <w:szCs w:val="24"/>
                <w:lang w:bidi="en-US"/>
              </w:rPr>
            </w:pPr>
            <w:r>
              <w:rPr>
                <w:rFonts w:cs="Times New Roman"/>
                <w:color w:val="000000"/>
                <w:kern w:val="24"/>
                <w:szCs w:val="24"/>
              </w:rPr>
              <w:t>105</w:t>
            </w:r>
          </w:p>
        </w:tc>
        <w:tc>
          <w:tcPr>
            <w:tcW w:w="1296" w:type="dxa"/>
            <w:tcBorders>
              <w:top w:val="single" w:sz="4" w:space="0" w:color="auto"/>
              <w:bottom w:val="single" w:sz="4" w:space="0" w:color="auto"/>
            </w:tcBorders>
            <w:vAlign w:val="center"/>
          </w:tcPr>
          <w:p w14:paraId="4FA98241"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34F6E3D0" w14:textId="77777777" w:rsidR="00261A27" w:rsidRDefault="00DA158B">
            <w:pPr>
              <w:ind w:firstLineChars="0" w:firstLine="0"/>
              <w:rPr>
                <w:rFonts w:eastAsiaTheme="minorEastAsia"/>
                <w:szCs w:val="24"/>
                <w:lang w:bidi="en-US"/>
              </w:rPr>
            </w:pPr>
            <w:r>
              <w:rPr>
                <w:rFonts w:cs="Times New Roman"/>
                <w:color w:val="000000"/>
                <w:kern w:val="24"/>
                <w:szCs w:val="24"/>
              </w:rPr>
              <w:t>40.43</w:t>
            </w:r>
          </w:p>
        </w:tc>
        <w:tc>
          <w:tcPr>
            <w:tcW w:w="1140" w:type="dxa"/>
            <w:tcBorders>
              <w:top w:val="single" w:sz="4" w:space="0" w:color="auto"/>
              <w:bottom w:val="single" w:sz="4" w:space="0" w:color="auto"/>
            </w:tcBorders>
            <w:vAlign w:val="center"/>
          </w:tcPr>
          <w:p w14:paraId="7E8E6120"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99.52 </w:t>
            </w:r>
          </w:p>
        </w:tc>
        <w:tc>
          <w:tcPr>
            <w:tcW w:w="1297" w:type="dxa"/>
            <w:tcBorders>
              <w:top w:val="single" w:sz="4" w:space="0" w:color="auto"/>
              <w:bottom w:val="single" w:sz="4" w:space="0" w:color="auto"/>
            </w:tcBorders>
          </w:tcPr>
          <w:p w14:paraId="3730FC2A" w14:textId="77777777" w:rsidR="00261A27" w:rsidRDefault="00261A27">
            <w:pPr>
              <w:ind w:firstLineChars="0" w:firstLine="0"/>
              <w:rPr>
                <w:rFonts w:eastAsiaTheme="minorEastAsia"/>
                <w:szCs w:val="24"/>
                <w:lang w:bidi="en-US"/>
              </w:rPr>
            </w:pPr>
          </w:p>
        </w:tc>
      </w:tr>
      <w:tr w:rsidR="00261A27" w14:paraId="58932DEB" w14:textId="77777777">
        <w:tc>
          <w:tcPr>
            <w:tcW w:w="1296" w:type="dxa"/>
            <w:tcBorders>
              <w:top w:val="single" w:sz="4" w:space="0" w:color="auto"/>
              <w:bottom w:val="single" w:sz="4" w:space="0" w:color="auto"/>
            </w:tcBorders>
            <w:vAlign w:val="center"/>
          </w:tcPr>
          <w:p w14:paraId="4C8ED78C" w14:textId="77777777" w:rsidR="00261A27" w:rsidRDefault="00DA158B">
            <w:pPr>
              <w:ind w:firstLineChars="0" w:firstLine="0"/>
              <w:rPr>
                <w:rFonts w:eastAsiaTheme="minorEastAsia"/>
                <w:lang w:bidi="en-US"/>
              </w:rPr>
            </w:pPr>
            <w:r>
              <w:rPr>
                <w:rFonts w:eastAsiaTheme="minorEastAsia" w:hint="eastAsia"/>
                <w:lang w:bidi="en-US"/>
              </w:rPr>
              <w:t>81</w:t>
            </w:r>
          </w:p>
        </w:tc>
        <w:tc>
          <w:tcPr>
            <w:tcW w:w="1296" w:type="dxa"/>
            <w:tcBorders>
              <w:top w:val="single" w:sz="4" w:space="0" w:color="auto"/>
              <w:bottom w:val="single" w:sz="4" w:space="0" w:color="auto"/>
            </w:tcBorders>
            <w:vAlign w:val="center"/>
          </w:tcPr>
          <w:p w14:paraId="1EEFE968" w14:textId="77777777" w:rsidR="00261A27" w:rsidRDefault="00DA158B">
            <w:pPr>
              <w:ind w:firstLineChars="0" w:firstLine="0"/>
              <w:rPr>
                <w:rFonts w:eastAsiaTheme="minorEastAsia"/>
                <w:szCs w:val="24"/>
                <w:lang w:bidi="en-US"/>
              </w:rPr>
            </w:pPr>
            <w:r>
              <w:rPr>
                <w:rFonts w:cs="Times New Roman"/>
                <w:color w:val="000000"/>
                <w:kern w:val="24"/>
                <w:szCs w:val="24"/>
              </w:rPr>
              <w:t>455</w:t>
            </w:r>
          </w:p>
        </w:tc>
        <w:tc>
          <w:tcPr>
            <w:tcW w:w="1296" w:type="dxa"/>
            <w:tcBorders>
              <w:top w:val="single" w:sz="4" w:space="0" w:color="auto"/>
              <w:bottom w:val="single" w:sz="4" w:space="0" w:color="auto"/>
            </w:tcBorders>
            <w:vAlign w:val="center"/>
          </w:tcPr>
          <w:p w14:paraId="74DA028F" w14:textId="77777777" w:rsidR="00261A27" w:rsidRDefault="00DA158B">
            <w:pPr>
              <w:ind w:firstLineChars="0" w:firstLine="0"/>
              <w:rPr>
                <w:rFonts w:eastAsiaTheme="minorEastAsia"/>
                <w:szCs w:val="24"/>
                <w:lang w:bidi="en-US"/>
              </w:rPr>
            </w:pPr>
            <w:r>
              <w:rPr>
                <w:rFonts w:cs="Times New Roman"/>
                <w:color w:val="000000"/>
                <w:kern w:val="24"/>
                <w:szCs w:val="24"/>
              </w:rPr>
              <w:t>917</w:t>
            </w:r>
          </w:p>
        </w:tc>
        <w:tc>
          <w:tcPr>
            <w:tcW w:w="1296" w:type="dxa"/>
            <w:tcBorders>
              <w:top w:val="single" w:sz="4" w:space="0" w:color="auto"/>
              <w:bottom w:val="single" w:sz="4" w:space="0" w:color="auto"/>
            </w:tcBorders>
            <w:vAlign w:val="center"/>
          </w:tcPr>
          <w:p w14:paraId="6AA12899"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439F7124"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6C439B5" w14:textId="77777777" w:rsidR="00261A27" w:rsidRDefault="00DA158B">
            <w:pPr>
              <w:ind w:firstLineChars="0" w:firstLine="0"/>
              <w:rPr>
                <w:rFonts w:eastAsiaTheme="minorEastAsia"/>
                <w:szCs w:val="24"/>
                <w:lang w:bidi="en-US"/>
              </w:rPr>
            </w:pPr>
            <w:r>
              <w:rPr>
                <w:rFonts w:cs="Times New Roman"/>
                <w:color w:val="000000"/>
                <w:kern w:val="24"/>
                <w:szCs w:val="24"/>
              </w:rPr>
              <w:t>43.54</w:t>
            </w:r>
          </w:p>
        </w:tc>
        <w:tc>
          <w:tcPr>
            <w:tcW w:w="1140" w:type="dxa"/>
            <w:tcBorders>
              <w:top w:val="single" w:sz="4" w:space="0" w:color="auto"/>
              <w:bottom w:val="single" w:sz="4" w:space="0" w:color="auto"/>
            </w:tcBorders>
            <w:vAlign w:val="center"/>
          </w:tcPr>
          <w:p w14:paraId="40E6C778"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99.58 </w:t>
            </w:r>
          </w:p>
        </w:tc>
        <w:tc>
          <w:tcPr>
            <w:tcW w:w="1297" w:type="dxa"/>
            <w:tcBorders>
              <w:top w:val="single" w:sz="4" w:space="0" w:color="auto"/>
              <w:bottom w:val="single" w:sz="4" w:space="0" w:color="auto"/>
            </w:tcBorders>
          </w:tcPr>
          <w:p w14:paraId="707F23F4" w14:textId="77777777" w:rsidR="00261A27" w:rsidRDefault="00261A27">
            <w:pPr>
              <w:ind w:firstLineChars="0" w:firstLine="0"/>
              <w:rPr>
                <w:rFonts w:eastAsiaTheme="minorEastAsia"/>
                <w:szCs w:val="24"/>
                <w:lang w:bidi="en-US"/>
              </w:rPr>
            </w:pPr>
          </w:p>
        </w:tc>
      </w:tr>
      <w:tr w:rsidR="00261A27" w14:paraId="1F84E131" w14:textId="77777777">
        <w:tc>
          <w:tcPr>
            <w:tcW w:w="1296" w:type="dxa"/>
            <w:tcBorders>
              <w:top w:val="single" w:sz="4" w:space="0" w:color="auto"/>
              <w:bottom w:val="single" w:sz="4" w:space="0" w:color="auto"/>
            </w:tcBorders>
            <w:vAlign w:val="center"/>
          </w:tcPr>
          <w:p w14:paraId="215567F7" w14:textId="77777777" w:rsidR="00261A27" w:rsidRDefault="00DA158B">
            <w:pPr>
              <w:ind w:firstLineChars="0" w:firstLine="0"/>
              <w:rPr>
                <w:rFonts w:eastAsiaTheme="minorEastAsia"/>
                <w:lang w:bidi="en-US"/>
              </w:rPr>
            </w:pPr>
            <w:r>
              <w:rPr>
                <w:rFonts w:eastAsiaTheme="minorEastAsia" w:hint="eastAsia"/>
                <w:lang w:bidi="en-US"/>
              </w:rPr>
              <w:t>82</w:t>
            </w:r>
          </w:p>
        </w:tc>
        <w:tc>
          <w:tcPr>
            <w:tcW w:w="1296" w:type="dxa"/>
            <w:tcBorders>
              <w:top w:val="single" w:sz="4" w:space="0" w:color="auto"/>
              <w:bottom w:val="single" w:sz="4" w:space="0" w:color="auto"/>
            </w:tcBorders>
            <w:vAlign w:val="center"/>
          </w:tcPr>
          <w:p w14:paraId="64822F2B" w14:textId="77777777" w:rsidR="00261A27" w:rsidRDefault="00DA158B">
            <w:pPr>
              <w:ind w:firstLineChars="0" w:firstLine="0"/>
              <w:rPr>
                <w:rFonts w:eastAsiaTheme="minorEastAsia"/>
                <w:szCs w:val="24"/>
                <w:lang w:bidi="en-US"/>
              </w:rPr>
            </w:pPr>
            <w:r>
              <w:rPr>
                <w:rFonts w:cs="Times New Roman"/>
                <w:color w:val="000000"/>
                <w:kern w:val="24"/>
                <w:szCs w:val="24"/>
              </w:rPr>
              <w:t>450</w:t>
            </w:r>
          </w:p>
        </w:tc>
        <w:tc>
          <w:tcPr>
            <w:tcW w:w="1296" w:type="dxa"/>
            <w:tcBorders>
              <w:top w:val="single" w:sz="4" w:space="0" w:color="auto"/>
              <w:bottom w:val="single" w:sz="4" w:space="0" w:color="auto"/>
            </w:tcBorders>
            <w:vAlign w:val="center"/>
          </w:tcPr>
          <w:p w14:paraId="7158668D" w14:textId="77777777" w:rsidR="00261A27" w:rsidRDefault="00DA158B">
            <w:pPr>
              <w:ind w:firstLineChars="0" w:firstLine="0"/>
              <w:rPr>
                <w:rFonts w:eastAsiaTheme="minorEastAsia"/>
                <w:szCs w:val="24"/>
                <w:lang w:bidi="en-US"/>
              </w:rPr>
            </w:pPr>
            <w:r>
              <w:rPr>
                <w:rFonts w:cs="Times New Roman"/>
                <w:color w:val="000000"/>
                <w:kern w:val="24"/>
                <w:szCs w:val="24"/>
              </w:rPr>
              <w:t>1017</w:t>
            </w:r>
          </w:p>
        </w:tc>
        <w:tc>
          <w:tcPr>
            <w:tcW w:w="1296" w:type="dxa"/>
            <w:tcBorders>
              <w:top w:val="single" w:sz="4" w:space="0" w:color="auto"/>
              <w:bottom w:val="single" w:sz="4" w:space="0" w:color="auto"/>
            </w:tcBorders>
            <w:vAlign w:val="center"/>
          </w:tcPr>
          <w:p w14:paraId="67631892"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5FB281DD"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5E2CD98B" w14:textId="77777777" w:rsidR="00261A27" w:rsidRDefault="00DA158B">
            <w:pPr>
              <w:ind w:firstLineChars="0" w:firstLine="0"/>
              <w:rPr>
                <w:rFonts w:eastAsiaTheme="minorEastAsia"/>
                <w:szCs w:val="24"/>
                <w:lang w:bidi="en-US"/>
              </w:rPr>
            </w:pPr>
            <w:r>
              <w:rPr>
                <w:rFonts w:cs="Times New Roman"/>
                <w:color w:val="000000"/>
                <w:kern w:val="24"/>
                <w:szCs w:val="24"/>
              </w:rPr>
              <w:t>38.83</w:t>
            </w:r>
          </w:p>
        </w:tc>
        <w:tc>
          <w:tcPr>
            <w:tcW w:w="1140" w:type="dxa"/>
            <w:tcBorders>
              <w:top w:val="single" w:sz="4" w:space="0" w:color="auto"/>
              <w:bottom w:val="single" w:sz="4" w:space="0" w:color="auto"/>
            </w:tcBorders>
            <w:vAlign w:val="center"/>
          </w:tcPr>
          <w:p w14:paraId="79A296AA"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99.38 </w:t>
            </w:r>
          </w:p>
        </w:tc>
        <w:tc>
          <w:tcPr>
            <w:tcW w:w="1297" w:type="dxa"/>
            <w:tcBorders>
              <w:top w:val="single" w:sz="4" w:space="0" w:color="auto"/>
              <w:bottom w:val="single" w:sz="4" w:space="0" w:color="auto"/>
            </w:tcBorders>
          </w:tcPr>
          <w:p w14:paraId="6D7AEA8C" w14:textId="77777777" w:rsidR="00261A27" w:rsidRDefault="00261A27">
            <w:pPr>
              <w:ind w:firstLineChars="0" w:firstLine="0"/>
              <w:rPr>
                <w:rFonts w:eastAsiaTheme="minorEastAsia"/>
                <w:szCs w:val="24"/>
                <w:lang w:bidi="en-US"/>
              </w:rPr>
            </w:pPr>
          </w:p>
        </w:tc>
      </w:tr>
      <w:tr w:rsidR="00261A27" w14:paraId="40FA0A61" w14:textId="77777777">
        <w:tc>
          <w:tcPr>
            <w:tcW w:w="1296" w:type="dxa"/>
            <w:tcBorders>
              <w:top w:val="single" w:sz="4" w:space="0" w:color="auto"/>
              <w:bottom w:val="single" w:sz="4" w:space="0" w:color="auto"/>
            </w:tcBorders>
            <w:vAlign w:val="center"/>
          </w:tcPr>
          <w:p w14:paraId="47BFD0AB" w14:textId="77777777" w:rsidR="00261A27" w:rsidRDefault="00DA158B">
            <w:pPr>
              <w:ind w:firstLineChars="0" w:firstLine="0"/>
              <w:rPr>
                <w:rFonts w:eastAsiaTheme="minorEastAsia"/>
                <w:lang w:bidi="en-US"/>
              </w:rPr>
            </w:pPr>
            <w:r>
              <w:rPr>
                <w:rFonts w:eastAsiaTheme="minorEastAsia" w:hint="eastAsia"/>
                <w:lang w:bidi="en-US"/>
              </w:rPr>
              <w:t>83</w:t>
            </w:r>
          </w:p>
        </w:tc>
        <w:tc>
          <w:tcPr>
            <w:tcW w:w="1296" w:type="dxa"/>
            <w:tcBorders>
              <w:top w:val="single" w:sz="4" w:space="0" w:color="auto"/>
              <w:bottom w:val="single" w:sz="4" w:space="0" w:color="auto"/>
            </w:tcBorders>
            <w:vAlign w:val="center"/>
          </w:tcPr>
          <w:p w14:paraId="24B50EFB" w14:textId="77777777" w:rsidR="00261A27" w:rsidRDefault="00DA158B">
            <w:pPr>
              <w:ind w:firstLineChars="0" w:firstLine="0"/>
              <w:rPr>
                <w:rFonts w:eastAsiaTheme="minorEastAsia"/>
                <w:szCs w:val="24"/>
                <w:lang w:bidi="en-US"/>
              </w:rPr>
            </w:pPr>
            <w:r>
              <w:rPr>
                <w:rFonts w:cs="Times New Roman"/>
                <w:color w:val="000000"/>
                <w:kern w:val="24"/>
                <w:szCs w:val="24"/>
              </w:rPr>
              <w:t>445</w:t>
            </w:r>
          </w:p>
        </w:tc>
        <w:tc>
          <w:tcPr>
            <w:tcW w:w="1296" w:type="dxa"/>
            <w:tcBorders>
              <w:top w:val="single" w:sz="4" w:space="0" w:color="auto"/>
              <w:bottom w:val="single" w:sz="4" w:space="0" w:color="auto"/>
            </w:tcBorders>
            <w:vAlign w:val="center"/>
          </w:tcPr>
          <w:p w14:paraId="510C8B60" w14:textId="77777777" w:rsidR="00261A27" w:rsidRDefault="00DA158B">
            <w:pPr>
              <w:ind w:firstLineChars="0" w:firstLine="0"/>
              <w:rPr>
                <w:rFonts w:eastAsiaTheme="minorEastAsia"/>
                <w:szCs w:val="24"/>
                <w:lang w:bidi="en-US"/>
              </w:rPr>
            </w:pPr>
            <w:r>
              <w:rPr>
                <w:rFonts w:cs="Times New Roman"/>
                <w:color w:val="000000"/>
                <w:kern w:val="24"/>
                <w:szCs w:val="24"/>
              </w:rPr>
              <w:t>917</w:t>
            </w:r>
          </w:p>
        </w:tc>
        <w:tc>
          <w:tcPr>
            <w:tcW w:w="1296" w:type="dxa"/>
            <w:tcBorders>
              <w:top w:val="single" w:sz="4" w:space="0" w:color="auto"/>
              <w:bottom w:val="single" w:sz="4" w:space="0" w:color="auto"/>
            </w:tcBorders>
            <w:vAlign w:val="center"/>
          </w:tcPr>
          <w:p w14:paraId="694BB3B2"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18399AFE"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74FBC841" w14:textId="77777777" w:rsidR="00261A27" w:rsidRDefault="00DA158B">
            <w:pPr>
              <w:ind w:firstLineChars="0" w:firstLine="0"/>
              <w:rPr>
                <w:rFonts w:eastAsiaTheme="minorEastAsia"/>
                <w:szCs w:val="24"/>
                <w:lang w:bidi="en-US"/>
              </w:rPr>
            </w:pPr>
            <w:r>
              <w:rPr>
                <w:rFonts w:cs="Times New Roman"/>
                <w:color w:val="000000"/>
                <w:kern w:val="24"/>
                <w:szCs w:val="24"/>
              </w:rPr>
              <w:t>42.59</w:t>
            </w:r>
          </w:p>
        </w:tc>
        <w:tc>
          <w:tcPr>
            <w:tcW w:w="1140" w:type="dxa"/>
            <w:tcBorders>
              <w:top w:val="single" w:sz="4" w:space="0" w:color="auto"/>
              <w:bottom w:val="single" w:sz="4" w:space="0" w:color="auto"/>
            </w:tcBorders>
            <w:vAlign w:val="center"/>
          </w:tcPr>
          <w:p w14:paraId="7A3E587A"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99.52 </w:t>
            </w:r>
          </w:p>
        </w:tc>
        <w:tc>
          <w:tcPr>
            <w:tcW w:w="1297" w:type="dxa"/>
            <w:tcBorders>
              <w:top w:val="single" w:sz="4" w:space="0" w:color="auto"/>
              <w:bottom w:val="single" w:sz="4" w:space="0" w:color="auto"/>
            </w:tcBorders>
          </w:tcPr>
          <w:p w14:paraId="44D52BB1" w14:textId="77777777" w:rsidR="00261A27" w:rsidRDefault="00261A27">
            <w:pPr>
              <w:ind w:firstLineChars="0" w:firstLine="0"/>
              <w:rPr>
                <w:rFonts w:eastAsiaTheme="minorEastAsia"/>
                <w:szCs w:val="24"/>
                <w:lang w:bidi="en-US"/>
              </w:rPr>
            </w:pPr>
          </w:p>
        </w:tc>
      </w:tr>
      <w:tr w:rsidR="00261A27" w14:paraId="3008D84F" w14:textId="77777777">
        <w:tc>
          <w:tcPr>
            <w:tcW w:w="1296" w:type="dxa"/>
            <w:tcBorders>
              <w:top w:val="single" w:sz="4" w:space="0" w:color="auto"/>
              <w:bottom w:val="single" w:sz="4" w:space="0" w:color="auto"/>
            </w:tcBorders>
            <w:vAlign w:val="center"/>
          </w:tcPr>
          <w:p w14:paraId="536D065A" w14:textId="77777777" w:rsidR="00261A27" w:rsidRDefault="00DA158B">
            <w:pPr>
              <w:ind w:firstLineChars="0" w:firstLine="0"/>
              <w:rPr>
                <w:rFonts w:eastAsiaTheme="minorEastAsia"/>
                <w:lang w:bidi="en-US"/>
              </w:rPr>
            </w:pPr>
            <w:r>
              <w:rPr>
                <w:rFonts w:eastAsiaTheme="minorEastAsia" w:hint="eastAsia"/>
                <w:lang w:bidi="en-US"/>
              </w:rPr>
              <w:t>84</w:t>
            </w:r>
          </w:p>
        </w:tc>
        <w:tc>
          <w:tcPr>
            <w:tcW w:w="1296" w:type="dxa"/>
            <w:tcBorders>
              <w:top w:val="single" w:sz="4" w:space="0" w:color="auto"/>
              <w:bottom w:val="single" w:sz="4" w:space="0" w:color="auto"/>
            </w:tcBorders>
            <w:vAlign w:val="center"/>
          </w:tcPr>
          <w:p w14:paraId="18997FBE" w14:textId="77777777" w:rsidR="00261A27" w:rsidRDefault="00DA158B">
            <w:pPr>
              <w:ind w:firstLineChars="0" w:firstLine="0"/>
              <w:rPr>
                <w:rFonts w:eastAsiaTheme="minorEastAsia"/>
                <w:szCs w:val="24"/>
                <w:lang w:bidi="en-US"/>
              </w:rPr>
            </w:pPr>
            <w:r>
              <w:rPr>
                <w:rFonts w:cs="Times New Roman"/>
                <w:color w:val="000000"/>
                <w:kern w:val="24"/>
                <w:szCs w:val="24"/>
              </w:rPr>
              <w:t>440</w:t>
            </w:r>
          </w:p>
        </w:tc>
        <w:tc>
          <w:tcPr>
            <w:tcW w:w="1296" w:type="dxa"/>
            <w:tcBorders>
              <w:top w:val="single" w:sz="4" w:space="0" w:color="auto"/>
              <w:bottom w:val="single" w:sz="4" w:space="0" w:color="auto"/>
            </w:tcBorders>
            <w:vAlign w:val="center"/>
          </w:tcPr>
          <w:p w14:paraId="53C655B8" w14:textId="77777777" w:rsidR="00261A27" w:rsidRDefault="00DA158B">
            <w:pPr>
              <w:ind w:firstLineChars="0" w:firstLine="0"/>
              <w:rPr>
                <w:rFonts w:eastAsiaTheme="minorEastAsia"/>
                <w:szCs w:val="24"/>
                <w:lang w:bidi="en-US"/>
              </w:rPr>
            </w:pPr>
            <w:r>
              <w:rPr>
                <w:rFonts w:cs="Times New Roman"/>
                <w:color w:val="000000"/>
                <w:kern w:val="24"/>
                <w:szCs w:val="24"/>
              </w:rPr>
              <w:t>883</w:t>
            </w:r>
          </w:p>
        </w:tc>
        <w:tc>
          <w:tcPr>
            <w:tcW w:w="1296" w:type="dxa"/>
            <w:tcBorders>
              <w:top w:val="single" w:sz="4" w:space="0" w:color="auto"/>
              <w:bottom w:val="single" w:sz="4" w:space="0" w:color="auto"/>
            </w:tcBorders>
            <w:vAlign w:val="center"/>
          </w:tcPr>
          <w:p w14:paraId="7AD3486F" w14:textId="77777777" w:rsidR="00261A27" w:rsidRDefault="00DA158B">
            <w:pPr>
              <w:ind w:firstLineChars="0" w:firstLine="0"/>
              <w:rPr>
                <w:rFonts w:eastAsiaTheme="minorEastAsia"/>
                <w:szCs w:val="24"/>
                <w:lang w:bidi="en-US"/>
              </w:rPr>
            </w:pPr>
            <w:r>
              <w:rPr>
                <w:rFonts w:cs="Times New Roman"/>
                <w:color w:val="000000"/>
                <w:kern w:val="24"/>
                <w:szCs w:val="24"/>
              </w:rPr>
              <w:t>95</w:t>
            </w:r>
          </w:p>
        </w:tc>
        <w:tc>
          <w:tcPr>
            <w:tcW w:w="1296" w:type="dxa"/>
            <w:tcBorders>
              <w:top w:val="single" w:sz="4" w:space="0" w:color="auto"/>
              <w:bottom w:val="single" w:sz="4" w:space="0" w:color="auto"/>
            </w:tcBorders>
            <w:vAlign w:val="center"/>
          </w:tcPr>
          <w:p w14:paraId="168ECD4D" w14:textId="77777777" w:rsidR="00261A27" w:rsidRDefault="00DA158B">
            <w:pPr>
              <w:ind w:firstLineChars="0" w:firstLine="0"/>
              <w:rPr>
                <w:rFonts w:eastAsiaTheme="minorEastAsia"/>
                <w:szCs w:val="24"/>
                <w:lang w:bidi="en-US"/>
              </w:rPr>
            </w:pPr>
            <w:r>
              <w:rPr>
                <w:rFonts w:cs="Times New Roman"/>
                <w:color w:val="000000"/>
                <w:kern w:val="24"/>
                <w:szCs w:val="24"/>
              </w:rPr>
              <w:t>120</w:t>
            </w:r>
          </w:p>
        </w:tc>
        <w:tc>
          <w:tcPr>
            <w:tcW w:w="1453" w:type="dxa"/>
            <w:tcBorders>
              <w:top w:val="single" w:sz="4" w:space="0" w:color="auto"/>
              <w:bottom w:val="single" w:sz="4" w:space="0" w:color="auto"/>
            </w:tcBorders>
            <w:vAlign w:val="center"/>
          </w:tcPr>
          <w:p w14:paraId="7F66C9ED" w14:textId="77777777" w:rsidR="00261A27" w:rsidRDefault="00DA158B">
            <w:pPr>
              <w:ind w:firstLineChars="0" w:firstLine="0"/>
              <w:rPr>
                <w:rFonts w:eastAsiaTheme="minorEastAsia"/>
                <w:szCs w:val="24"/>
                <w:lang w:bidi="en-US"/>
              </w:rPr>
            </w:pPr>
            <w:r>
              <w:rPr>
                <w:rFonts w:cs="Times New Roman"/>
                <w:color w:val="000000"/>
                <w:kern w:val="24"/>
                <w:szCs w:val="24"/>
              </w:rPr>
              <w:t>43.69</w:t>
            </w:r>
          </w:p>
        </w:tc>
        <w:tc>
          <w:tcPr>
            <w:tcW w:w="1140" w:type="dxa"/>
            <w:tcBorders>
              <w:top w:val="single" w:sz="4" w:space="0" w:color="auto"/>
              <w:bottom w:val="single" w:sz="4" w:space="0" w:color="auto"/>
            </w:tcBorders>
            <w:vAlign w:val="center"/>
          </w:tcPr>
          <w:p w14:paraId="255D89D4" w14:textId="77777777" w:rsidR="00261A27" w:rsidRDefault="00DA158B">
            <w:pPr>
              <w:ind w:firstLineChars="0" w:firstLine="0"/>
              <w:rPr>
                <w:rFonts w:eastAsiaTheme="minorEastAsia"/>
                <w:szCs w:val="24"/>
                <w:lang w:bidi="en-US"/>
              </w:rPr>
            </w:pPr>
            <w:r>
              <w:rPr>
                <w:rFonts w:cs="Times New Roman"/>
                <w:color w:val="000000"/>
                <w:kern w:val="24"/>
                <w:szCs w:val="24"/>
              </w:rPr>
              <w:t xml:space="preserve">99.56 </w:t>
            </w:r>
          </w:p>
        </w:tc>
        <w:tc>
          <w:tcPr>
            <w:tcW w:w="1297" w:type="dxa"/>
            <w:tcBorders>
              <w:top w:val="single" w:sz="4" w:space="0" w:color="auto"/>
              <w:bottom w:val="single" w:sz="4" w:space="0" w:color="auto"/>
            </w:tcBorders>
          </w:tcPr>
          <w:p w14:paraId="107D3FE4" w14:textId="77777777" w:rsidR="00261A27" w:rsidRDefault="00261A27">
            <w:pPr>
              <w:keepNext/>
              <w:ind w:firstLineChars="0" w:firstLine="0"/>
              <w:rPr>
                <w:rFonts w:eastAsiaTheme="minorEastAsia"/>
                <w:szCs w:val="24"/>
                <w:lang w:bidi="en-US"/>
              </w:rPr>
            </w:pPr>
          </w:p>
        </w:tc>
      </w:tr>
    </w:tbl>
    <w:p w14:paraId="5E5F174E" w14:textId="77777777" w:rsidR="00261A27" w:rsidRDefault="00261A27">
      <w:pPr>
        <w:autoSpaceDE w:val="0"/>
        <w:autoSpaceDN w:val="0"/>
        <w:adjustRightInd w:val="0"/>
        <w:ind w:firstLineChars="0" w:firstLine="0"/>
        <w:rPr>
          <w:rFonts w:eastAsiaTheme="minorEastAsia" w:cs="Times New Roman"/>
        </w:rPr>
        <w:sectPr w:rsidR="00261A27">
          <w:headerReference w:type="even" r:id="rId60"/>
          <w:headerReference w:type="default" r:id="rId61"/>
          <w:footerReference w:type="even" r:id="rId62"/>
          <w:footerReference w:type="default" r:id="rId63"/>
          <w:headerReference w:type="first" r:id="rId64"/>
          <w:footerReference w:type="first" r:id="rId65"/>
          <w:pgSz w:w="11906" w:h="16838"/>
          <w:pgMar w:top="731" w:right="675" w:bottom="1140" w:left="851" w:header="851" w:footer="992" w:gutter="0"/>
          <w:cols w:space="425"/>
          <w:docGrid w:type="linesAndChars" w:linePitch="312"/>
        </w:sectPr>
      </w:pPr>
    </w:p>
    <w:p w14:paraId="010DE58E" w14:textId="77777777" w:rsidR="00261A27" w:rsidRDefault="00261A27">
      <w:pPr>
        <w:ind w:firstLineChars="0" w:firstLine="0"/>
        <w:rPr>
          <w:rFonts w:eastAsiaTheme="minorEastAsia" w:cs="Times New Roman"/>
        </w:rPr>
      </w:pPr>
    </w:p>
    <w:sectPr w:rsidR="00261A27">
      <w:pgSz w:w="11906" w:h="16838"/>
      <w:pgMar w:top="731" w:right="675" w:bottom="1140" w:left="851" w:header="851" w:footer="992" w:gutter="0"/>
      <w:cols w:space="425"/>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3605188700@qq.com" w:date="2025-07-15T11:31:00Z" w:initials="3">
    <w:p w14:paraId="7DD6205E" w14:textId="69C657DC" w:rsidR="002B786E" w:rsidRDefault="002B786E">
      <w:pPr>
        <w:pStyle w:val="af4"/>
        <w:ind w:firstLine="420"/>
      </w:pPr>
      <w:r>
        <w:rPr>
          <w:rStyle w:val="af3"/>
        </w:rPr>
        <w:annotationRef/>
      </w:r>
      <w:r>
        <w:rPr>
          <w:rFonts w:ascii="宋体" w:eastAsia="宋体" w:hAnsi="宋体" w:cs="宋体" w:hint="eastAsia"/>
        </w:rPr>
        <w:t>参考彭老师论文，加一个。方便阅读</w:t>
      </w:r>
    </w:p>
  </w:comment>
  <w:comment w:id="31" w:author="3605188700@qq.com" w:date="2025-07-14T13:44:00Z" w:initials="3">
    <w:p w14:paraId="5FA6D9EA" w14:textId="77777777" w:rsidR="00EB4650" w:rsidRDefault="00EB4650">
      <w:pPr>
        <w:pStyle w:val="af4"/>
        <w:ind w:firstLine="420"/>
        <w:rPr>
          <w:rFonts w:asciiTheme="minorEastAsia" w:eastAsiaTheme="minorEastAsia" w:hAnsiTheme="minorEastAsia"/>
        </w:rPr>
      </w:pPr>
      <w:r>
        <w:rPr>
          <w:rStyle w:val="af3"/>
        </w:rPr>
        <w:annotationRef/>
      </w:r>
      <w:r>
        <w:rPr>
          <w:rFonts w:asciiTheme="minorEastAsia" w:eastAsiaTheme="minorEastAsia" w:hAnsiTheme="minorEastAsia" w:hint="eastAsia"/>
        </w:rPr>
        <w:t>迭代，需要有返回的</w:t>
      </w:r>
      <w:r w:rsidR="008A7997">
        <w:rPr>
          <w:rFonts w:asciiTheme="minorEastAsia" w:eastAsiaTheme="minorEastAsia" w:hAnsiTheme="minorEastAsia" w:hint="eastAsia"/>
        </w:rPr>
        <w:t>。</w:t>
      </w:r>
    </w:p>
    <w:p w14:paraId="6565CDCC" w14:textId="11A45D11" w:rsidR="008A7997" w:rsidRPr="00EB4650" w:rsidRDefault="008A7997">
      <w:pPr>
        <w:pStyle w:val="af4"/>
        <w:ind w:firstLine="480"/>
        <w:rPr>
          <w:rFonts w:eastAsiaTheme="minorEastAsia"/>
        </w:rPr>
      </w:pPr>
      <w:r w:rsidRPr="008A7997">
        <w:rPr>
          <w:rFonts w:asciiTheme="minorEastAsia" w:eastAsiaTheme="minorEastAsia" w:hAnsiTheme="minorEastAsia" w:hint="eastAsia"/>
          <w:highlight w:val="yellow"/>
        </w:rPr>
        <w:t>用新图代替</w:t>
      </w:r>
    </w:p>
  </w:comment>
  <w:comment w:id="42" w:author="3605188700@qq.com" w:date="2025-07-14T13:46:00Z" w:initials="3">
    <w:p w14:paraId="098D7555" w14:textId="77777777" w:rsidR="009B7953" w:rsidRDefault="009B7953" w:rsidP="009B7953">
      <w:pPr>
        <w:pStyle w:val="af4"/>
        <w:ind w:firstLineChars="95" w:firstLine="199"/>
        <w:rPr>
          <w:rFonts w:eastAsiaTheme="minorEastAsia"/>
        </w:rPr>
      </w:pPr>
      <w:r>
        <w:rPr>
          <w:rStyle w:val="af3"/>
        </w:rPr>
        <w:annotationRef/>
      </w:r>
      <w:r>
        <w:rPr>
          <w:rFonts w:eastAsiaTheme="minorEastAsia" w:hint="eastAsia"/>
        </w:rPr>
        <w:t>语言怪</w:t>
      </w:r>
    </w:p>
    <w:p w14:paraId="3FFCABC1" w14:textId="5D7AE041" w:rsidR="009B7953" w:rsidRPr="009B7953" w:rsidRDefault="009B7953" w:rsidP="009B7953">
      <w:pPr>
        <w:pStyle w:val="af4"/>
        <w:ind w:firstLineChars="95" w:firstLine="228"/>
        <w:rPr>
          <w:rFonts w:eastAsiaTheme="minorEastAsia"/>
        </w:rPr>
      </w:pPr>
      <w:r w:rsidRPr="009B7953">
        <w:rPr>
          <w:rFonts w:eastAsiaTheme="minorEastAsia" w:hint="eastAsia"/>
          <w:highlight w:val="yellow"/>
        </w:rPr>
        <w:t>多看论文，比较好的词和句子记下来</w:t>
      </w:r>
    </w:p>
  </w:comment>
  <w:comment w:id="43" w:author="Shi-Tong Peng" w:date="2025-07-14T13:57:00Z" w:initials="SP">
    <w:p w14:paraId="77C3DDA3" w14:textId="77777777" w:rsidR="007A72F5" w:rsidRDefault="007A72F5" w:rsidP="007A72F5">
      <w:pPr>
        <w:pStyle w:val="af4"/>
        <w:ind w:firstLineChars="0" w:firstLine="0"/>
      </w:pPr>
      <w:r>
        <w:rPr>
          <w:rStyle w:val="af3"/>
        </w:rPr>
        <w:annotationRef/>
      </w:r>
      <w:proofErr w:type="spellStart"/>
      <w:r>
        <w:rPr>
          <w:rFonts w:hint="eastAsia"/>
        </w:rPr>
        <w:t>为什么考虑这三个目标，为什么优化这四个参数</w:t>
      </w:r>
      <w:proofErr w:type="spellEnd"/>
    </w:p>
  </w:comment>
  <w:comment w:id="49" w:author="3605188700@qq.com" w:date="2025-07-14T13:48:00Z" w:initials="3">
    <w:p w14:paraId="7897F7DD" w14:textId="59DA07EF" w:rsidR="009B7953" w:rsidRDefault="009B7953">
      <w:pPr>
        <w:pStyle w:val="af4"/>
        <w:ind w:firstLine="420"/>
      </w:pPr>
      <w:r>
        <w:rPr>
          <w:rStyle w:val="af3"/>
        </w:rPr>
        <w:annotationRef/>
      </w:r>
      <w:r>
        <w:rPr>
          <w:rFonts w:ascii="宋体" w:eastAsia="宋体" w:hAnsi="宋体" w:cs="宋体" w:hint="eastAsia"/>
        </w:rPr>
        <w:t>复杂一些</w:t>
      </w:r>
    </w:p>
  </w:comment>
  <w:comment w:id="51" w:author="3605188700@qq.com" w:date="2025-07-11T23:10:00Z" w:initials="3">
    <w:p w14:paraId="74836B4F" w14:textId="36019395" w:rsidR="00977643" w:rsidRDefault="00977643" w:rsidP="00B93B38">
      <w:pPr>
        <w:pStyle w:val="af4"/>
        <w:ind w:firstLineChars="95" w:firstLine="199"/>
      </w:pPr>
      <w:r>
        <w:rPr>
          <w:rStyle w:val="af3"/>
        </w:rPr>
        <w:annotationRef/>
      </w:r>
      <w:r w:rsidR="00B93B38">
        <w:rPr>
          <w:rFonts w:ascii="宋体" w:eastAsia="宋体" w:hAnsi="宋体" w:cs="宋体" w:hint="eastAsia"/>
        </w:rPr>
        <w:t>待完善中，还</w:t>
      </w:r>
      <w:proofErr w:type="gramStart"/>
      <w:r w:rsidR="00B93B38">
        <w:rPr>
          <w:rFonts w:ascii="宋体" w:eastAsia="宋体" w:hAnsi="宋体" w:cs="宋体" w:hint="eastAsia"/>
        </w:rPr>
        <w:t>差限制</w:t>
      </w:r>
      <w:proofErr w:type="gramEnd"/>
      <w:r w:rsidR="00B93B38">
        <w:rPr>
          <w:rFonts w:ascii="宋体" w:eastAsia="宋体" w:hAnsi="宋体" w:cs="宋体" w:hint="eastAsia"/>
        </w:rPr>
        <w:t>和不确定因素</w:t>
      </w:r>
    </w:p>
  </w:comment>
  <w:comment w:id="58" w:author="3605188700@qq.com" w:date="2025-07-15T11:26:00Z" w:initials="3">
    <w:p w14:paraId="0757E081" w14:textId="41F7A6FE" w:rsidR="00C25F0C" w:rsidRPr="00C25F0C" w:rsidRDefault="00C25F0C" w:rsidP="00C25F0C">
      <w:pPr>
        <w:pStyle w:val="af4"/>
        <w:ind w:firstLineChars="95" w:firstLine="199"/>
        <w:rPr>
          <w:rFonts w:eastAsiaTheme="minorEastAsia"/>
        </w:rPr>
      </w:pPr>
      <w:r>
        <w:rPr>
          <w:rStyle w:val="af3"/>
        </w:rPr>
        <w:annotationRef/>
      </w:r>
      <w:r>
        <w:rPr>
          <w:rFonts w:eastAsiaTheme="minorEastAsia" w:hint="eastAsia"/>
        </w:rPr>
        <w:t>模仿这张图</w:t>
      </w:r>
    </w:p>
  </w:comment>
  <w:comment w:id="83" w:author="3605188700@qq.com" w:date="2025-07-12T16:49:00Z" w:initials="3">
    <w:p w14:paraId="271BC037" w14:textId="26AB1C05" w:rsidR="00E93B33" w:rsidRPr="00E93B33" w:rsidRDefault="00E93B33" w:rsidP="00E93B33">
      <w:pPr>
        <w:pStyle w:val="af4"/>
        <w:ind w:firstLineChars="95" w:firstLine="199"/>
        <w:rPr>
          <w:rFonts w:eastAsiaTheme="minorEastAsia"/>
        </w:rPr>
      </w:pPr>
      <w:r>
        <w:rPr>
          <w:rStyle w:val="af3"/>
        </w:rPr>
        <w:annotationRef/>
      </w:r>
      <w:r>
        <w:rPr>
          <w:rFonts w:eastAsiaTheme="minorEastAsia" w:hint="eastAsia"/>
        </w:rPr>
        <w:t>粉末生产碳排放因子</w:t>
      </w:r>
      <w:r w:rsidR="006A42CE">
        <w:rPr>
          <w:rFonts w:eastAsiaTheme="minorEastAsia" w:hint="eastAsia"/>
        </w:rPr>
        <w:t>，</w:t>
      </w:r>
      <w:r w:rsidR="006A42CE" w:rsidRPr="006A42CE">
        <w:rPr>
          <w:rFonts w:eastAsiaTheme="minorEastAsia" w:hint="eastAsia"/>
          <w:highlight w:val="yellow"/>
        </w:rPr>
        <w:t>加引用</w:t>
      </w:r>
    </w:p>
  </w:comment>
  <w:comment w:id="93" w:author="3605188700@qq.com" w:date="2025-07-12T17:43:00Z" w:initials="3">
    <w:p w14:paraId="37FB0C12" w14:textId="770C68D7" w:rsidR="004D2A41" w:rsidRPr="004D2A41" w:rsidRDefault="004D2A41" w:rsidP="004D2A41">
      <w:pPr>
        <w:pStyle w:val="af4"/>
        <w:ind w:firstLineChars="95" w:firstLine="199"/>
        <w:rPr>
          <w:rFonts w:eastAsiaTheme="minorEastAsia"/>
        </w:rPr>
      </w:pPr>
      <w:r>
        <w:rPr>
          <w:rStyle w:val="af3"/>
        </w:rPr>
        <w:annotationRef/>
      </w:r>
      <w:r>
        <w:rPr>
          <w:rFonts w:eastAsiaTheme="minorEastAsia" w:hint="eastAsia"/>
        </w:rPr>
        <w:t>查表后汇总</w:t>
      </w:r>
    </w:p>
  </w:comment>
  <w:comment w:id="96" w:author="3605188700@qq.com" w:date="2025-07-15T23:32:00Z" w:initials="3">
    <w:p w14:paraId="2C0D6DEB" w14:textId="64DC172B" w:rsidR="0036508C" w:rsidRDefault="0036508C">
      <w:pPr>
        <w:pStyle w:val="af4"/>
        <w:ind w:firstLine="420"/>
      </w:pPr>
      <w:r>
        <w:rPr>
          <w:rStyle w:val="af3"/>
        </w:rPr>
        <w:annotationRef/>
      </w:r>
      <w:r>
        <w:rPr>
          <w:rFonts w:ascii="宋体" w:eastAsia="宋体" w:hAnsi="宋体" w:cs="宋体" w:hint="eastAsia"/>
        </w:rPr>
        <w:t>非论文部分内容应该如何引用</w:t>
      </w:r>
    </w:p>
  </w:comment>
  <w:comment w:id="109" w:author="3605188700@qq.com" w:date="2025-07-15T23:19:00Z" w:initials="3">
    <w:p w14:paraId="52A5692B" w14:textId="22960A16" w:rsidR="007900AC" w:rsidRPr="007900AC" w:rsidRDefault="007900AC" w:rsidP="007900AC">
      <w:pPr>
        <w:pStyle w:val="af4"/>
        <w:ind w:firstLineChars="0" w:firstLine="0"/>
        <w:rPr>
          <w:rFonts w:eastAsiaTheme="minorEastAsia"/>
        </w:rPr>
      </w:pPr>
      <w:r>
        <w:rPr>
          <w:rStyle w:val="af3"/>
        </w:rPr>
        <w:annotationRef/>
      </w:r>
      <w:r>
        <w:rPr>
          <w:rFonts w:eastAsiaTheme="minorEastAsia" w:hint="eastAsia"/>
        </w:rPr>
        <w:t>看情况</w:t>
      </w:r>
      <w:proofErr w:type="gramStart"/>
      <w:r>
        <w:rPr>
          <w:rFonts w:eastAsiaTheme="minorEastAsia" w:hint="eastAsia"/>
        </w:rPr>
        <w:t>删</w:t>
      </w:r>
      <w:proofErr w:type="gramEnd"/>
      <w:r>
        <w:rPr>
          <w:rFonts w:eastAsiaTheme="minorEastAsia" w:hint="eastAsia"/>
        </w:rPr>
        <w:t>不</w:t>
      </w:r>
      <w:proofErr w:type="gramStart"/>
      <w:r>
        <w:rPr>
          <w:rFonts w:eastAsiaTheme="minorEastAsia" w:hint="eastAsia"/>
        </w:rPr>
        <w:t>删</w:t>
      </w:r>
      <w:proofErr w:type="gramEnd"/>
    </w:p>
  </w:comment>
  <w:comment w:id="122" w:author="3605188700@qq.com" w:date="2025-07-15T16:58:00Z" w:initials="3">
    <w:p w14:paraId="4DD6BEF3" w14:textId="7539C822" w:rsidR="00970A36" w:rsidRPr="00970A36" w:rsidRDefault="00970A36">
      <w:pPr>
        <w:pStyle w:val="af4"/>
        <w:ind w:firstLine="420"/>
        <w:rPr>
          <w:rFonts w:eastAsiaTheme="minorEastAsia"/>
        </w:rPr>
      </w:pPr>
      <w:r>
        <w:rPr>
          <w:rStyle w:val="af3"/>
        </w:rPr>
        <w:annotationRef/>
      </w:r>
      <w:r>
        <w:rPr>
          <w:rFonts w:eastAsiaTheme="minorEastAsia" w:hint="eastAsia"/>
        </w:rPr>
        <w:t>用</w:t>
      </w:r>
      <w:proofErr w:type="spellStart"/>
      <w:r>
        <w:rPr>
          <w:rFonts w:eastAsiaTheme="minorEastAsia" w:hint="eastAsia"/>
        </w:rPr>
        <w:t>openlca</w:t>
      </w:r>
      <w:proofErr w:type="spellEnd"/>
      <w:r>
        <w:rPr>
          <w:rFonts w:eastAsiaTheme="minorEastAsia" w:hint="eastAsia"/>
        </w:rPr>
        <w:t>来查</w:t>
      </w:r>
    </w:p>
  </w:comment>
  <w:comment w:id="164" w:author="3605188700@qq.com" w:date="2025-12-05T21:03:00Z" w:initials="3">
    <w:p w14:paraId="59E10E1A" w14:textId="7E8A8BCA" w:rsidR="00DA158B" w:rsidRDefault="00DA158B">
      <w:pPr>
        <w:pStyle w:val="af4"/>
        <w:ind w:firstLine="420"/>
      </w:pPr>
      <w:r>
        <w:rPr>
          <w:rStyle w:val="af3"/>
        </w:rPr>
        <w:annotationRef/>
      </w:r>
      <w:r>
        <w:rPr>
          <w:rFonts w:ascii="宋体" w:eastAsia="宋体" w:hAnsi="宋体" w:cs="宋体" w:hint="eastAsia"/>
        </w:rPr>
        <w:t>本次使用的材料</w:t>
      </w:r>
    </w:p>
  </w:comment>
  <w:comment w:id="292" w:author="3605188700@qq.com" w:date="2025-07-13T14:34:00Z" w:initials="3">
    <w:p w14:paraId="5D1D1F1C" w14:textId="740238A3" w:rsidR="00EF1611" w:rsidRPr="00EF1611" w:rsidRDefault="00EF1611" w:rsidP="00EF1611">
      <w:pPr>
        <w:pStyle w:val="af4"/>
        <w:ind w:firstLineChars="0" w:firstLine="0"/>
        <w:rPr>
          <w:rFonts w:eastAsiaTheme="minorEastAsia"/>
        </w:rPr>
      </w:pPr>
      <w:r>
        <w:rPr>
          <w:rStyle w:val="af3"/>
        </w:rPr>
        <w:annotationRef/>
      </w:r>
      <w:r>
        <w:rPr>
          <w:rFonts w:eastAsiaTheme="minorEastAsia" w:hint="eastAsia"/>
        </w:rPr>
        <w:t>对原本的式子做了修改，包括人工成本，折旧成本，</w:t>
      </w:r>
      <w:r w:rsidR="00EF21EF">
        <w:rPr>
          <w:rFonts w:eastAsiaTheme="minorEastAsia" w:hint="eastAsia"/>
        </w:rPr>
        <w:t>金属粉末成本，</w:t>
      </w:r>
      <w:r>
        <w:rPr>
          <w:rFonts w:eastAsiaTheme="minorEastAsia" w:hint="eastAsia"/>
        </w:rPr>
        <w:t>能耗成本</w:t>
      </w:r>
    </w:p>
  </w:comment>
  <w:comment w:id="302" w:author="3605188700@qq.com" w:date="2025-07-13T15:33:00Z" w:initials="3">
    <w:p w14:paraId="6C4D3B9D" w14:textId="77777777" w:rsidR="00644447" w:rsidRDefault="00644447" w:rsidP="00644447">
      <w:pPr>
        <w:pStyle w:val="af4"/>
        <w:ind w:firstLineChars="95" w:firstLine="199"/>
        <w:rPr>
          <w:rFonts w:eastAsiaTheme="minorEastAsia"/>
        </w:rPr>
      </w:pPr>
      <w:r>
        <w:rPr>
          <w:rStyle w:val="af3"/>
        </w:rPr>
        <w:annotationRef/>
      </w:r>
      <w:r>
        <w:rPr>
          <w:rStyle w:val="af3"/>
        </w:rPr>
        <w:annotationRef/>
      </w:r>
      <w:r>
        <w:rPr>
          <w:rFonts w:eastAsiaTheme="minorEastAsia" w:hint="eastAsia"/>
        </w:rPr>
        <w:t>这部分属于投入成本，与</w:t>
      </w:r>
      <w:r>
        <w:rPr>
          <w:rFonts w:eastAsiaTheme="minorEastAsia" w:hint="eastAsia"/>
        </w:rPr>
        <w:t>P</w:t>
      </w:r>
      <w:r>
        <w:rPr>
          <w:rFonts w:eastAsiaTheme="minorEastAsia" w:hint="eastAsia"/>
        </w:rPr>
        <w:t>，</w:t>
      </w:r>
      <w:r>
        <w:rPr>
          <w:rFonts w:eastAsiaTheme="minorEastAsia" w:hint="eastAsia"/>
        </w:rPr>
        <w:t>V</w:t>
      </w:r>
      <w:r>
        <w:rPr>
          <w:rFonts w:eastAsiaTheme="minorEastAsia" w:hint="eastAsia"/>
        </w:rPr>
        <w:t>，</w:t>
      </w:r>
      <w:r>
        <w:rPr>
          <w:rFonts w:eastAsiaTheme="minorEastAsia" w:hint="eastAsia"/>
        </w:rPr>
        <w:t>H</w:t>
      </w:r>
      <w:r>
        <w:rPr>
          <w:rFonts w:eastAsiaTheme="minorEastAsia" w:hint="eastAsia"/>
        </w:rPr>
        <w:t>，</w:t>
      </w:r>
      <w:r>
        <w:rPr>
          <w:rFonts w:eastAsiaTheme="minorEastAsia" w:hint="eastAsia"/>
        </w:rPr>
        <w:t>ED</w:t>
      </w:r>
      <w:r>
        <w:rPr>
          <w:rFonts w:eastAsiaTheme="minorEastAsia" w:hint="eastAsia"/>
        </w:rPr>
        <w:t>无关。是否需要？</w:t>
      </w:r>
    </w:p>
    <w:p w14:paraId="69F4EFF1" w14:textId="77777777" w:rsidR="00644447" w:rsidRDefault="00644447" w:rsidP="00644447">
      <w:pPr>
        <w:pStyle w:val="af4"/>
        <w:ind w:firstLineChars="95" w:firstLine="228"/>
        <w:rPr>
          <w:rFonts w:eastAsiaTheme="minorEastAsia"/>
        </w:rPr>
      </w:pPr>
    </w:p>
    <w:p w14:paraId="74A5DEC4" w14:textId="77777777" w:rsidR="00644447" w:rsidRPr="002C6EAC" w:rsidRDefault="00644447" w:rsidP="00644447">
      <w:pPr>
        <w:pStyle w:val="af4"/>
        <w:ind w:firstLineChars="95" w:firstLine="228"/>
        <w:rPr>
          <w:rFonts w:eastAsiaTheme="minorEastAsia"/>
        </w:rPr>
      </w:pPr>
      <w:r>
        <w:rPr>
          <w:rFonts w:eastAsiaTheme="minorEastAsia" w:hint="eastAsia"/>
        </w:rPr>
        <w:t>这部分需要找打印所需成本</w:t>
      </w:r>
      <w:r>
        <w:rPr>
          <w:rFonts w:eastAsiaTheme="minorEastAsia" w:hint="eastAsia"/>
        </w:rPr>
        <w:t xml:space="preserve">. </w:t>
      </w:r>
    </w:p>
    <w:p w14:paraId="1509FB99" w14:textId="1A600CD3" w:rsidR="00644447" w:rsidRPr="00644447" w:rsidRDefault="00644447">
      <w:pPr>
        <w:pStyle w:val="af4"/>
        <w:ind w:firstLine="480"/>
      </w:pPr>
    </w:p>
  </w:comment>
  <w:comment w:id="306" w:author="3605188700@qq.com" w:date="2025-12-07T20:01:00Z" w:initials="3">
    <w:p w14:paraId="017C5B7A" w14:textId="289F50B5" w:rsidR="00CB2B6A" w:rsidRPr="00CB2B6A" w:rsidRDefault="00CB2B6A">
      <w:pPr>
        <w:pStyle w:val="af4"/>
        <w:ind w:firstLine="420"/>
        <w:rPr>
          <w:rFonts w:eastAsiaTheme="minorEastAsia"/>
        </w:rPr>
      </w:pPr>
      <w:r>
        <w:rPr>
          <w:rStyle w:val="af3"/>
        </w:rPr>
        <w:annotationRef/>
      </w:r>
      <w:r>
        <w:rPr>
          <w:rFonts w:eastAsiaTheme="minorEastAsia" w:hint="eastAsia"/>
        </w:rPr>
        <w:t>需要修改</w:t>
      </w:r>
    </w:p>
  </w:comment>
  <w:comment w:id="316" w:author="3605188700@qq.com" w:date="2025-07-13T15:10:00Z" w:initials="3">
    <w:p w14:paraId="057DFACF" w14:textId="5AD73592" w:rsidR="00963E4E" w:rsidRDefault="00963E4E">
      <w:pPr>
        <w:pStyle w:val="af4"/>
        <w:ind w:firstLine="420"/>
      </w:pPr>
      <w:r>
        <w:rPr>
          <w:rStyle w:val="af3"/>
        </w:rPr>
        <w:annotationRef/>
      </w:r>
      <w:r>
        <w:rPr>
          <w:rFonts w:ascii="宋体" w:eastAsia="宋体" w:hAnsi="宋体" w:cs="宋体" w:hint="eastAsia"/>
        </w:rPr>
        <w:t>同上</w:t>
      </w:r>
    </w:p>
  </w:comment>
  <w:comment w:id="343" w:author="3605188700@qq.com" w:date="2025-07-13T22:37:00Z" w:initials="3">
    <w:p w14:paraId="7650E8B2" w14:textId="474250C2" w:rsidR="001F3E52" w:rsidRPr="001F3E52" w:rsidRDefault="001F3E52">
      <w:pPr>
        <w:pStyle w:val="af4"/>
        <w:ind w:firstLine="420"/>
        <w:rPr>
          <w:rFonts w:eastAsiaTheme="minorEastAsia"/>
        </w:rPr>
      </w:pPr>
      <w:r>
        <w:rPr>
          <w:rStyle w:val="af3"/>
        </w:rPr>
        <w:annotationRef/>
      </w:r>
      <w:r>
        <w:rPr>
          <w:rFonts w:eastAsiaTheme="minorEastAsia" w:hint="eastAsia"/>
        </w:rPr>
        <w:t>暂时不知道具体，需要后期沟通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D6205E" w15:done="0"/>
  <w15:commentEx w15:paraId="6565CDCC" w15:done="0"/>
  <w15:commentEx w15:paraId="3FFCABC1" w15:done="0"/>
  <w15:commentEx w15:paraId="77C3DDA3" w15:done="0"/>
  <w15:commentEx w15:paraId="7897F7DD" w15:done="0"/>
  <w15:commentEx w15:paraId="74836B4F" w15:done="0"/>
  <w15:commentEx w15:paraId="0757E081" w15:done="0"/>
  <w15:commentEx w15:paraId="271BC037" w15:done="0"/>
  <w15:commentEx w15:paraId="37FB0C12" w15:done="0"/>
  <w15:commentEx w15:paraId="2C0D6DEB" w15:done="0"/>
  <w15:commentEx w15:paraId="52A5692B" w15:done="0"/>
  <w15:commentEx w15:paraId="4DD6BEF3" w15:done="0"/>
  <w15:commentEx w15:paraId="59E10E1A" w15:done="0"/>
  <w15:commentEx w15:paraId="5D1D1F1C" w15:done="0"/>
  <w15:commentEx w15:paraId="1509FB99" w15:done="0"/>
  <w15:commentEx w15:paraId="017C5B7A" w15:done="0"/>
  <w15:commentEx w15:paraId="057DFACF" w15:done="0"/>
  <w15:commentEx w15:paraId="7650E8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DF3B6E" w16cex:dateUtc="2025-07-15T03:31:00Z"/>
  <w16cex:commentExtensible w16cex:durableId="6276C6C8" w16cex:dateUtc="2025-07-14T05:44:00Z"/>
  <w16cex:commentExtensible w16cex:durableId="70482EE8" w16cex:dateUtc="2025-07-14T05:46:00Z"/>
  <w16cex:commentExtensible w16cex:durableId="2777ED63" w16cex:dateUtc="2025-07-14T05:57:00Z"/>
  <w16cex:commentExtensible w16cex:durableId="30F4A8B3" w16cex:dateUtc="2025-07-14T05:48:00Z"/>
  <w16cex:commentExtensible w16cex:durableId="4EAA326B" w16cex:dateUtc="2025-07-11T15:10:00Z"/>
  <w16cex:commentExtensible w16cex:durableId="1AFB634A" w16cex:dateUtc="2025-07-15T03:26:00Z"/>
  <w16cex:commentExtensible w16cex:durableId="3B563BEB" w16cex:dateUtc="2025-07-12T08:49:00Z"/>
  <w16cex:commentExtensible w16cex:durableId="6784AC06" w16cex:dateUtc="2025-07-12T09:43:00Z"/>
  <w16cex:commentExtensible w16cex:durableId="0195275A" w16cex:dateUtc="2025-07-15T15:32:00Z"/>
  <w16cex:commentExtensible w16cex:durableId="1BEDBEF2" w16cex:dateUtc="2025-07-15T15:19:00Z"/>
  <w16cex:commentExtensible w16cex:durableId="588FF7A2" w16cex:dateUtc="2025-07-15T08:58:00Z"/>
  <w16cex:commentExtensible w16cex:durableId="5B3326F3" w16cex:dateUtc="2025-12-06T02:03:00Z"/>
  <w16cex:commentExtensible w16cex:durableId="1155DA6D" w16cex:dateUtc="2025-07-13T06:34:00Z"/>
  <w16cex:commentExtensible w16cex:durableId="02C1FEBE" w16cex:dateUtc="2025-07-13T07:33:00Z"/>
  <w16cex:commentExtensible w16cex:durableId="57ACFF67" w16cex:dateUtc="2025-12-08T01:01:00Z"/>
  <w16cex:commentExtensible w16cex:durableId="1B634AF5" w16cex:dateUtc="2025-07-13T07:10:00Z"/>
  <w16cex:commentExtensible w16cex:durableId="609E214B" w16cex:dateUtc="2025-07-13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D6205E" w16cid:durableId="03DF3B6E"/>
  <w16cid:commentId w16cid:paraId="6565CDCC" w16cid:durableId="6276C6C8"/>
  <w16cid:commentId w16cid:paraId="3FFCABC1" w16cid:durableId="70482EE8"/>
  <w16cid:commentId w16cid:paraId="77C3DDA3" w16cid:durableId="2777ED63"/>
  <w16cid:commentId w16cid:paraId="7897F7DD" w16cid:durableId="30F4A8B3"/>
  <w16cid:commentId w16cid:paraId="74836B4F" w16cid:durableId="4EAA326B"/>
  <w16cid:commentId w16cid:paraId="0757E081" w16cid:durableId="1AFB634A"/>
  <w16cid:commentId w16cid:paraId="271BC037" w16cid:durableId="3B563BEB"/>
  <w16cid:commentId w16cid:paraId="37FB0C12" w16cid:durableId="6784AC06"/>
  <w16cid:commentId w16cid:paraId="2C0D6DEB" w16cid:durableId="0195275A"/>
  <w16cid:commentId w16cid:paraId="52A5692B" w16cid:durableId="1BEDBEF2"/>
  <w16cid:commentId w16cid:paraId="4DD6BEF3" w16cid:durableId="588FF7A2"/>
  <w16cid:commentId w16cid:paraId="59E10E1A" w16cid:durableId="5B3326F3"/>
  <w16cid:commentId w16cid:paraId="5D1D1F1C" w16cid:durableId="1155DA6D"/>
  <w16cid:commentId w16cid:paraId="1509FB99" w16cid:durableId="02C1FEBE"/>
  <w16cid:commentId w16cid:paraId="017C5B7A" w16cid:durableId="57ACFF67"/>
  <w16cid:commentId w16cid:paraId="057DFACF" w16cid:durableId="1B634AF5"/>
  <w16cid:commentId w16cid:paraId="7650E8B2" w16cid:durableId="609E21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3E204" w14:textId="77777777" w:rsidR="0098701F" w:rsidRDefault="0098701F">
      <w:pPr>
        <w:spacing w:line="240" w:lineRule="auto"/>
        <w:ind w:firstLine="480"/>
      </w:pPr>
      <w:r>
        <w:separator/>
      </w:r>
    </w:p>
  </w:endnote>
  <w:endnote w:type="continuationSeparator" w:id="0">
    <w:p w14:paraId="55DA9DE7" w14:textId="77777777" w:rsidR="0098701F" w:rsidRDefault="0098701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ingFang SC">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A7AA8" w14:textId="77777777" w:rsidR="00261A27" w:rsidRDefault="00261A27">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44034" w14:textId="77777777" w:rsidR="00261A27" w:rsidRDefault="00261A27">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44CE" w14:textId="77777777" w:rsidR="00261A27" w:rsidRDefault="00261A27">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26C62" w14:textId="77777777" w:rsidR="0098701F" w:rsidRDefault="0098701F">
      <w:pPr>
        <w:ind w:firstLine="480"/>
      </w:pPr>
      <w:r>
        <w:separator/>
      </w:r>
    </w:p>
  </w:footnote>
  <w:footnote w:type="continuationSeparator" w:id="0">
    <w:p w14:paraId="087F2417" w14:textId="77777777" w:rsidR="0098701F" w:rsidRDefault="0098701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0BB66" w14:textId="77777777" w:rsidR="00261A27" w:rsidRDefault="00261A27">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5E732" w14:textId="77777777" w:rsidR="00261A27" w:rsidRDefault="00261A27">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0DB50" w14:textId="77777777" w:rsidR="00261A27" w:rsidRDefault="00261A27">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15:restartNumberingAfterBreak="0">
    <w:nsid w:val="5B017C46"/>
    <w:multiLevelType w:val="multilevel"/>
    <w:tmpl w:val="5B017C4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22231626">
    <w:abstractNumId w:val="0"/>
  </w:num>
  <w:num w:numId="2" w16cid:durableId="211662792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3605188700@qq.com">
    <w15:presenceInfo w15:providerId="Windows Live" w15:userId="b67b23b6501cb502"/>
  </w15:person>
  <w15:person w15:author="Shi-Tong Peng">
    <w15:presenceInfo w15:providerId="Windows Live" w15:userId="5d7aab6189d20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proofState w:spelling="clean" w:grammar="clean"/>
  <w:trackRevisions/>
  <w:defaultTabStop w:val="420"/>
  <w:noPunctuationKerning/>
  <w:characterSpacingControl w:val="doNotCompress"/>
  <w:hdrShapeDefaults>
    <o:shapedefaults v:ext="edit" spidmax="206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bSwMDA2NDI3NTO1sLRU0lEKTi0uzszPAykwMqkFAMA2Q4ctAAAA"/>
    <w:docVar w:name="commondata" w:val="eyJoZGlkIjoiM2M1YTk1NWFkN2UyMDQ2N2UzNjcxYTVmOWY3MmY2ZTUifQ=="/>
    <w:docVar w:name="NE.Ref{037E13E9-4F4B-4C35-8CB2-2ABD0793DDB0}" w:val=" ADDIN NE.Ref.{037E13E9-4F4B-4C35-8CB2-2ABD0793DDB0}&lt;Citation&gt;&lt;Group&gt;&lt;References&gt;&lt;Item&gt;&lt;ID&gt;804&lt;/ID&gt;&lt;UID&gt;{B79E30CC-F4F5-46EB-8CCE-CD9C422A723B}&lt;/UID&gt;&lt;Title&gt;Analytical Hierarchy Process/Technique for Order Preference by Similarity to Ideal Solution-based approach to the generation of environmental improvement options for painting process e Results from an industrial case study&lt;/Title&gt;&lt;Template&gt;Journal Article&lt;/Template&gt;&lt;Star&gt;0&lt;/Star&gt;&lt;Tag&gt;0&lt;/Tag&gt;&lt;Author&gt;Kluczek, Aldona; Gladysz, Bartlomiej&lt;/Author&gt;&lt;Year&gt;2015&lt;/Year&gt;&lt;Details&gt;&lt;_accessed&gt;61922162&lt;/_accessed&gt;&lt;_collection_scope&gt;EI;SCIE;&lt;/_collection_scope&gt;&lt;_created&gt;61922162&lt;/_created&gt;&lt;_db_updated&gt;CrossRef&lt;/_db_updated&gt;&lt;_doi&gt;10.1016/j.jclepro.2015.03.079&lt;/_doi&gt;&lt;_impact_factor&gt;   5.715&lt;/_impact_factor&gt;&lt;_isbn&gt;09596526&lt;/_isbn&gt;&lt;_journal&gt;Journal of Cleaner Production&lt;/_journal&gt;&lt;_modified&gt;61922162&lt;/_modified&gt;&lt;_pages&gt;360-367&lt;/_pages&gt;&lt;_tertiary_title&gt;Journal of Cleaner Production&lt;/_tertiary_title&gt;&lt;_url&gt;http://linkinghub.elsevier.com/retrieve/pii/S0959652615003108_x000d__x000a_http://api.elsevier.com/content/article/PII:S0959652615003108?httpAccept=text/xml&lt;/_url&gt;&lt;_volume&gt;101&lt;/_volume&gt;&lt;/Details&gt;&lt;Extra&gt;&lt;DBUID&gt;{041FD428-49D6-4150-9AC0-73EFD7B91B78}&lt;/DBUID&gt;&lt;/Extra&gt;&lt;/Item&gt;&lt;/References&gt;&lt;/Group&gt;&lt;Group&gt;&lt;References&gt;&lt;Item&gt;&lt;ID&gt;820&lt;/ID&gt;&lt;UID&gt;{8E429E13-5EBC-4C9C-BEAE-256E0B8F1450}&lt;/UID&gt;&lt;Title&gt;A robust fuzzy possibilistic programming for a new network GP-DEA model to evaluate sustainable supply chains&lt;/Title&gt;&lt;Template&gt;Journal Article&lt;/Template&gt;&lt;Star&gt;0&lt;/Star&gt;&lt;Tag&gt;0&lt;/Tag&gt;&lt;Author&gt;Yousefi, Saeed; Soltani, Roya; Farzipoor Saen, Reza; Pishvaee, Mir Saman&lt;/Author&gt;&lt;Year&gt;2017&lt;/Year&gt;&lt;Details&gt;&lt;_accessed&gt;61922357&lt;/_accessed&gt;&lt;_collection_scope&gt;EI;SCIE;&lt;/_collection_scope&gt;&lt;_created&gt;61922357&lt;/_created&gt;&lt;_db_updated&gt;CrossRef&lt;/_db_updated&gt;&lt;_doi&gt;10.1016/j.jclepro.2017.08.054&lt;/_doi&gt;&lt;_impact_factor&gt;   5.715&lt;/_impact_factor&gt;&lt;_isbn&gt;09596526&lt;/_isbn&gt;&lt;_journal&gt;Journal of Cleaner Production&lt;/_journal&gt;&lt;_modified&gt;61922358&lt;/_modified&gt;&lt;_pages&gt;537-549&lt;/_pages&gt;&lt;_tertiary_title&gt;Journal of Cleaner Production&lt;/_tertiary_title&gt;&lt;_url&gt;http://linkinghub.elsevier.com/retrieve/pii/S0959652617317717_x000d__x000a_http://api.elsevier.com/content/article/PII:S0959652617317717?httpAccept=text/xml&lt;/_url&gt;&lt;_volume&gt;166&lt;/_volume&gt;&lt;/Details&gt;&lt;Extra&gt;&lt;DBUID&gt;{041FD428-49D6-4150-9AC0-73EFD7B91B78}&lt;/DBUID&gt;&lt;/Extra&gt;&lt;/Item&gt;&lt;/References&gt;&lt;/Group&gt;&lt;Group&gt;&lt;References&gt;&lt;Item&gt;&lt;ID&gt;819&lt;/ID&gt;&lt;UID&gt;{EE688D02-012E-4C40-94F3-E836C049A71C}&lt;/UID&gt;&lt;Title&gt;Weighing and realizing the environmental, economic and social goals of tourism development using an analytic network process-goal programming approach&lt;/Title&gt;&lt;Template&gt;Journal Article&lt;/Template&gt;&lt;Star&gt;0&lt;/Star&gt;&lt;Tag&gt;0&lt;/Tag&gt;&lt;Author&gt;Zhang, Jiekuan&lt;/Author&gt;&lt;Year&gt;2016&lt;/Year&gt;&lt;Details&gt;&lt;_accessed&gt;61922357&lt;/_accessed&gt;&lt;_collection_scope&gt;EI;SCIE;&lt;/_collection_scope&gt;&lt;_created&gt;61922357&lt;/_created&gt;&lt;_db_updated&gt;CrossRef&lt;/_db_updated&gt;&lt;_doi&gt;10.1016/j.jclepro.2016.03.131&lt;/_doi&gt;&lt;_impact_factor&gt;   5.715&lt;/_impact_factor&gt;&lt;_isbn&gt;09596526&lt;/_isbn&gt;&lt;_journal&gt;Journal of Cleaner Production&lt;/_journal&gt;&lt;_modified&gt;61922357&lt;/_modified&gt;&lt;_pages&gt;262-273&lt;/_pages&gt;&lt;_tertiary_title&gt;Journal of Cleaner Production&lt;/_tertiary_title&gt;&lt;_url&gt;http://linkinghub.elsevier.com/retrieve/pii/S0959652616302037_x000d__x000a_http://api.elsevier.com/content/article/PII:S0959652616302037?httpAccept=text/plain&lt;/_url&gt;&lt;_volume&gt;127&lt;/_volume&gt;&lt;/Details&gt;&lt;Extra&gt;&lt;DBUID&gt;{041FD428-49D6-4150-9AC0-73EFD7B91B78}&lt;/DBUID&gt;&lt;/Extra&gt;&lt;/Item&gt;&lt;/References&gt;&lt;/Group&gt;&lt;Group&gt;&lt;References&gt;&lt;Item&gt;&lt;ID&gt;822&lt;/ID&gt;&lt;UID&gt;{6ABE2A34-649B-446B-BE34-89A0265D8158}&lt;/UID&gt;&lt;Title&gt;Comparative TOPSIS-ELECTRE TRI methods for optimal sites for photovoltaic solar farms. Case study in Spain&lt;/Title&gt;&lt;Template&gt;Journal Article&lt;/Template&gt;&lt;Star&gt;0&lt;/Star&gt;&lt;Tag&gt;0&lt;/Tag&gt;&lt;Author&gt;Sánchez-Lozano, J M; García-Cascales, M S; Lamata, M T&lt;/Author&gt;&lt;Year&gt;2016&lt;/Year&gt;&lt;Details&gt;&lt;_accessed&gt;61922384&lt;/_accessed&gt;&lt;_collection_scope&gt;EI;SCIE;&lt;/_collection_scope&gt;&lt;_created&gt;61922384&lt;/_created&gt;&lt;_db_updated&gt;CrossRef&lt;/_db_updated&gt;&lt;_doi&gt;10.1016/j.jclepro.2016.04.005&lt;/_doi&gt;&lt;_impact_factor&gt;   5.715&lt;/_impact_factor&gt;&lt;_isbn&gt;09596526&lt;/_isbn&gt;&lt;_journal&gt;Journal of Cleaner Production&lt;/_journal&gt;&lt;_modified&gt;61922384&lt;/_modified&gt;&lt;_pages&gt;387-398&lt;/_pages&gt;&lt;_tertiary_title&gt;Journal of Cleaner Production&lt;/_tertiary_title&gt;&lt;_url&gt;http://linkinghub.elsevier.com/retrieve/pii/S0959652616302463_x000d__x000a_http://api.elsevier.com/content/article/PII:S0959652616302463?httpAccept=text/plain&lt;/_url&gt;&lt;_volume&gt;127&lt;/_volume&gt;&lt;/Details&gt;&lt;Extra&gt;&lt;DBUID&gt;{041FD428-49D6-4150-9AC0-73EFD7B91B78}&lt;/DBUID&gt;&lt;/Extra&gt;&lt;/Item&gt;&lt;/References&gt;&lt;/Group&gt;&lt;/Citation&gt;_x000a_"/>
    <w:docVar w:name="NE.Ref{08415EEB-9468-4744-8A60-925D7E52441F}" w:val=" ADDIN NE.Ref.{08415EEB-9468-4744-8A60-925D7E52441F}&lt;Citation&gt;&lt;Group&gt;&lt;References&gt;&lt;Item&gt;&lt;ID&gt;5&lt;/ID&gt;&lt;UID&gt;{45811674-AF21-4596-AC98-5E01A904B486}&lt;/UID&gt;&lt;Title&gt;Development of design for remanufacturing guidelines to support sustainable manufacturing&lt;/Title&gt;&lt;Template&gt;Journal Article&lt;/Template&gt;&lt;Star&gt;0&lt;/Star&gt;&lt;Tag&gt;0&lt;/Tag&gt;&lt;Author&gt;Ijomah, Winifred L; McMahon, Christopher A; Hammond, Geoffrey P; Newman, Stephen T&lt;/Author&gt;&lt;Year&gt;2007&lt;/Year&gt;&lt;Details&gt;&lt;_accessed&gt;61907846&lt;/_accessed&gt;&lt;_collection_scope&gt;EI;SCIE;&lt;/_collection_scope&gt;&lt;_created&gt;60848076&lt;/_created&gt;&lt;_db_updated&gt;CrossRef&lt;/_db_updated&gt;&lt;_doi&gt;10.1016/j.rcim.2007.02.017&lt;/_doi&gt;&lt;_impact_factor&gt;   2.846&lt;/_impact_factor&gt;&lt;_isbn&gt;07365845&lt;/_isbn&gt;&lt;_issue&gt;6&lt;/_issue&gt;&lt;_journal&gt;Robotics and Computer-Integrated Manufacturing&lt;/_journal&gt;&lt;_modified&gt;61795858&lt;/_modified&gt;&lt;_pages&gt;712-719&lt;/_pages&gt;&lt;_tertiary_title&gt;Robotics and Computer-Integrated Manufacturing&lt;/_tertiary_title&gt;&lt;_url&gt;http://linkinghub.elsevier.com/retrieve/pii/S0736584507000336_x000d__x000a_http://api.elsevier.com/content/article/PII:S0736584507000336?httpAccept=text/xml&lt;/_url&gt;&lt;_volume&gt;23&lt;/_volume&gt;&lt;/Details&gt;&lt;Extra&gt;&lt;DBUID&gt;{041FD428-49D6-4150-9AC0-73EFD7B91B78}&lt;/DBUID&gt;&lt;/Extra&gt;&lt;/Item&gt;&lt;/References&gt;&lt;/Group&gt;&lt;/Citation&gt;_x000a_"/>
    <w:docVar w:name="NE.Ref{08DF7BEC-418C-4893-ADC1-FDEC0A59C520}" w:val=" ADDIN NE.Ref.{08DF7BEC-418C-4893-ADC1-FDEC0A59C520}&lt;Citation&gt;&lt;Group&gt;&lt;References&gt;&lt;Item&gt;&lt;ID&gt;349&lt;/ID&gt;&lt;UID&gt;{166F28F4-4C18-49BC-B28B-B395BE45EE75}&lt;/UID&gt;&lt;Title&gt;Environmental comparison of MESO-CLAD® process and conventional machining implementing life cycle assessment&lt;/Title&gt;&lt;Template&gt;Journal Article&lt;/Template&gt;&lt;Star&gt;0&lt;/Star&gt;&lt;Tag&gt;4&lt;/Tag&gt;&lt;Author&gt;Serres, Nicolas; Tidu, Dorian; Sankare, Simon; Hlawka, Françoise&lt;/Author&gt;&lt;Year&gt;2011&lt;/Year&gt;&lt;Details&gt;&lt;_accessed&gt;60937397&lt;/_accessed&gt;&lt;_collection_scope&gt;EI;SCIE;&lt;/_collection_scope&gt;&lt;_created&gt;60937397&lt;/_created&gt;&lt;_db_updated&gt;CrossRef&lt;/_db_updated&gt;&lt;_doi&gt;10.1016/j.jclepro.2010.12.010&lt;/_doi&gt;&lt;_impact_factor&gt;   5.715&lt;/_impact_factor&gt;&lt;_isbn&gt;09596526&lt;/_isbn&gt;&lt;_issue&gt;9-10&lt;/_issue&gt;&lt;_journal&gt;Journal of Cleaner Production&lt;/_journal&gt;&lt;_modified&gt;61824675&lt;/_modified&gt;&lt;_pages&gt;1117-1124&lt;/_pages&gt;&lt;_tertiary_title&gt;Journal of Cleaner Production&lt;/_tertiary_title&gt;&lt;_url&gt;http://linkinghub.elsevier.com/retrieve/pii/S0959652610004622_x000d__x000a_http://api.elsevier.com/content/article/PII:S0959652610004622?httpAccept=text/xml&lt;/_url&gt;&lt;_volume&gt;19&lt;/_volume&gt;&lt;/Details&gt;&lt;Extra&gt;&lt;DBUID&gt;{041FD428-49D6-4150-9AC0-73EFD7B91B78}&lt;/DBUID&gt;&lt;/Extra&gt;&lt;/Item&gt;&lt;/References&gt;&lt;/Group&gt;&lt;/Citation&gt;_x000a_"/>
    <w:docVar w:name="NE.Ref{0D7691D2-8364-4726-B39C-BDE96709BCC4}" w:val=" ADDIN NE.Ref.{0D7691D2-8364-4726-B39C-BDE96709BCC4}&lt;Citation&gt;&lt;Group&gt;&lt;References&gt;&lt;Item&gt;&lt;ID&gt;790&lt;/ID&gt;&lt;UID&gt;{F67E9E7B-ADF5-4173-8F1E-D49423726D26}&lt;/UID&gt;&lt;Title&gt;Development of a machine tool selection system using AHP&lt;/Title&gt;&lt;Template&gt;Journal Article&lt;/Template&gt;&lt;Star&gt;0&lt;/Star&gt;&lt;Tag&gt;0&lt;/Tag&gt;&lt;Author&gt;Çimren, Emrah; Çatay, Bülent; Budak, Erhan&lt;/Author&gt;&lt;Year&gt;2007&lt;/Year&gt;&lt;Details&gt;&lt;_accessed&gt;61912153&lt;/_accessed&gt;&lt;_created&gt;61912153&lt;/_created&gt;&lt;_db_updated&gt;CrossRef&lt;/_db_updated&gt;&lt;_doi&gt;10.1007/s00170-006-0714-0&lt;/_doi&gt;&lt;_impact_factor&gt;   2.209&lt;/_impact_factor&gt;&lt;_isbn&gt;0268-3768&lt;/_isbn&gt;&lt;_issue&gt;3-4&lt;/_issue&gt;&lt;_journal&gt;The International Journal of Advanced Manufacturing Technology&lt;/_journal&gt;&lt;_modified&gt;61912153&lt;/_modified&gt;&lt;_pages&gt;363-376&lt;/_pages&gt;&lt;_tertiary_title&gt;Int J Adv Manuf Technol&lt;/_tertiary_title&gt;&lt;_url&gt;http://link.springer.com/10.1007/s00170-006-0714-0_x000d__x000a_http://www.springerlink.com/index/pdf/10.1007/s00170-006-0714-0&lt;/_url&gt;&lt;_volume&gt;35&lt;/_volume&gt;&lt;/Details&gt;&lt;Extra&gt;&lt;DBUID&gt;{041FD428-49D6-4150-9AC0-73EFD7B91B78}&lt;/DBUID&gt;&lt;/Extra&gt;&lt;/Item&gt;&lt;/References&gt;&lt;/Group&gt;&lt;/Citation&gt;_x000a_"/>
    <w:docVar w:name="NE.Ref{1B30FE99-AC81-4D4D-BC23-E35E78262B77}" w:val=" ADDIN NE.Ref.{1B30FE99-AC81-4D4D-BC23-E35E78262B77}&lt;Citation&gt;&lt;Group&gt;&lt;References&gt;&lt;Item&gt;&lt;ID&gt;803&lt;/ID&gt;&lt;UID&gt;{E3397957-52C5-45E4-8F18-B74D736DA199}&lt;/UID&gt;&lt;Title&gt;Benchmarking whole-building energy performance with multi-criteria technique for order preference by similarity to ideal solution using a selective objective-weighting approach&lt;/Title&gt;&lt;Template&gt;Journal Article&lt;/Template&gt;&lt;Star&gt;0&lt;/Star&gt;&lt;Tag&gt;0&lt;/Tag&gt;&lt;Author&gt;Wang, Endong&lt;/Author&gt;&lt;Year&gt;2015&lt;/Year&gt;&lt;Details&gt;&lt;_accessed&gt;61922162&lt;/_accessed&gt;&lt;_collection_scope&gt;EI;SCI;SCIE;&lt;/_collection_scope&gt;&lt;_created&gt;61922162&lt;/_created&gt;&lt;_db_updated&gt;CrossRef&lt;/_db_updated&gt;&lt;_doi&gt;10.1016/j.apenergy.2015.02.048&lt;/_doi&gt;&lt;_impact_factor&gt;   7.182&lt;/_impact_factor&gt;&lt;_isbn&gt;03062619&lt;/_isbn&gt;&lt;_journal&gt;Applied Energy&lt;/_journal&gt;&lt;_modified&gt;61922162&lt;/_modified&gt;&lt;_pages&gt;92-103&lt;/_pages&gt;&lt;_tertiary_title&gt;Applied Energy&lt;/_tertiary_title&gt;&lt;_url&gt;http://linkinghub.elsevier.com/retrieve/pii/S0306261915002251_x000d__x000a_http://api.elsevier.com/content/article/PII:S0306261915002251?httpAccept=text/xml&lt;/_url&gt;&lt;_volume&gt;146&lt;/_volume&gt;&lt;/Details&gt;&lt;Extra&gt;&lt;DBUID&gt;{041FD428-49D6-4150-9AC0-73EFD7B91B78}&lt;/DBUID&gt;&lt;/Extra&gt;&lt;/Item&gt;&lt;/References&gt;&lt;/Group&gt;&lt;Group&gt;&lt;References&gt;&lt;Item&gt;&lt;ID&gt;583&lt;/ID&gt;&lt;UID&gt;{6B5C9847-94BB-4306-BB32-634F4A8C4838}&lt;/UID&gt;&lt;Title&gt;An integrated fuzzy approach for evaluating remanufacturing alternatives of a product design&lt;/Title&gt;&lt;Template&gt;Journal Article&lt;/Template&gt;&lt;Star&gt;0&lt;/Star&gt;&lt;Tag&gt;0&lt;/Tag&gt;&lt;Author&gt;Wang, X; Chan, H K&lt;/Author&gt;&lt;Year&gt;2013&lt;/Year&gt;&lt;Details&gt;&lt;_accessed&gt;61935250&lt;/_accessed&gt;&lt;_cited_count&gt;5&lt;/_cited_count&gt;&lt;_created&gt;61227847&lt;/_created&gt;&lt;_db_updated&gt;kuakujiansuo&lt;/_db_updated&gt;&lt;_issue&gt;1&lt;/_issue&gt;&lt;_journal&gt;Journal of Remanufacturing&lt;/_journal&gt;&lt;_keywords&gt;Remanufacturing; Hierarchical model; Life cycle assessment; Fuzzy extent analysis; TOPSIS&lt;/_keywords&gt;&lt;_modified&gt;61935251&lt;/_modified&gt;&lt;_pages&gt;1-19&lt;/_pages&gt;&lt;_url&gt;http://www.researchgate.net/publication/274575986_An_integrated_fuzzy_approach_for_evaluating_remanufacturing_alternatives_of_a_product_design&lt;/_url&gt;&lt;_volume&gt;3&lt;/_volume&gt;&lt;/Details&gt;&lt;Extra&gt;&lt;DBUID&gt;{041FD428-49D6-4150-9AC0-73EFD7B91B78}&lt;/DBUID&gt;&lt;/Extra&gt;&lt;/Item&gt;&lt;/References&gt;&lt;/Group&gt;&lt;Group&gt;&lt;References&gt;&lt;Item&gt;&lt;ID&gt;793&lt;/ID&gt;&lt;UID&gt;{015F6988-F244-40E2-A9B7-96AB7E13871E}&lt;/UID&gt;&lt;Title&gt;Designing automotive products for remanufacturing from material selection perspective&lt;/Title&gt;&lt;Template&gt;Journal Article&lt;/Template&gt;&lt;Star&gt;0&lt;/Star&gt;&lt;Tag&gt;0&lt;/Tag&gt;&lt;Author&gt;Yang, S S; Nasr, N; Ong, S K; Nee, A Y C&lt;/Author&gt;&lt;Year&gt;2017&lt;/Year&gt;&lt;Details&gt;&lt;_accessed&gt;61915214&lt;/_accessed&gt;&lt;_collection_scope&gt;EI;SCIE;&lt;/_collection_scope&gt;&lt;_created&gt;61913476&lt;/_created&gt;&lt;_db_updated&gt;CrossRef&lt;/_db_updated&gt;&lt;_doi&gt;10.1016/j.jclepro.2015.08.121&lt;/_doi&gt;&lt;_impact_factor&gt;   5.715&lt;/_impact_factor&gt;&lt;_isbn&gt;09596526&lt;/_isbn&gt;&lt;_journal&gt;Journal of Cleaner Production&lt;/_journal&gt;&lt;_modified&gt;61915214&lt;/_modified&gt;&lt;_pages&gt;570-579&lt;/_pages&gt;&lt;_tertiary_title&gt;Journal of Cleaner Production&lt;/_tertiary_title&gt;&lt;_url&gt;http://linkinghub.elsevier.com/retrieve/pii/S0959652615012615_x000d__x000a_http://api.elsevier.com/content/article/PII:S0959652615012615?httpAccept=text/plain&lt;/_url&gt;&lt;_volume&gt;153&lt;/_volume&gt;&lt;/Details&gt;&lt;Extra&gt;&lt;DBUID&gt;{041FD428-49D6-4150-9AC0-73EFD7B91B78}&lt;/DBUID&gt;&lt;/Extra&gt;&lt;/Item&gt;&lt;/References&gt;&lt;/Group&gt;&lt;Group&gt;&lt;References&gt;&lt;Item&gt;&lt;ID&gt;806&lt;/ID&gt;&lt;UID&gt;{67B34C28-4C35-4D82-90FD-7D71172FF824}&lt;/UID&gt;&lt;Title&gt;A fuzzy multi-criteria decision-making model by associating technique for order preference by similarity to ideal solution with relative preference relation&lt;/Title&gt;&lt;Template&gt;Journal Article&lt;/Template&gt;&lt;Star&gt;0&lt;/Star&gt;&lt;Tag&gt;0&lt;/Tag&gt;&lt;Author&gt;Wang, Yu-Jie&lt;/Author&gt;&lt;Year&gt;2014&lt;/Year&gt;&lt;Details&gt;&lt;_accessed&gt;61922162&lt;/_accessed&gt;&lt;_collection_scope&gt;EI;SCI;SCIE;&lt;/_collection_scope&gt;&lt;_created&gt;61922162&lt;/_created&gt;&lt;_db_updated&gt;CrossRef&lt;/_db_updated&gt;&lt;_doi&gt;10.1016/j.ins.2014.01.029&lt;/_doi&gt;&lt;_impact_factor&gt;   4.832&lt;/_impact_factor&gt;&lt;_isbn&gt;00200255&lt;/_isbn&gt;&lt;_journal&gt;Information Sciences&lt;/_journal&gt;&lt;_modified&gt;61922162&lt;/_modified&gt;&lt;_pages&gt;169-184&lt;/_pages&gt;&lt;_tertiary_title&gt;Information Sciences&lt;/_tertiary_title&gt;&lt;_url&gt;http://linkinghub.elsevier.com/retrieve/pii/S0020025514000498_x000d__x000a_http://api.elsevier.com/content/article/PII:S0020025514000498?httpAccept=text/xml&lt;/_url&gt;&lt;_volume&gt;268&lt;/_volume&gt;&lt;/Details&gt;&lt;Extra&gt;&lt;DBUID&gt;{041FD428-49D6-4150-9AC0-73EFD7B91B78}&lt;/DBUID&gt;&lt;/Extra&gt;&lt;/Item&gt;&lt;/References&gt;&lt;/Group&gt;&lt;/Citation&gt;_x000a_"/>
    <w:docVar w:name="NE.Ref{1D3441F0-E558-4AC6-B052-8BC9149F2EE3}" w:val=" ADDIN NE.Ref.{1D3441F0-E558-4AC6-B052-8BC9149F2EE3}&lt;Citation&gt;&lt;Group&gt;&lt;References&gt;&lt;Item&gt;&lt;ID&gt;344&lt;/ID&gt;&lt;UID&gt;{7B62524C-B33F-4302-B600-2DBBE8707C96}&lt;/UID&gt;&lt;Title&gt;CO2 emissions and mitigation potential of the Chinese manufacturing industry&lt;/Title&gt;&lt;Template&gt;Journal Article&lt;/Template&gt;&lt;Star&gt;0&lt;/Star&gt;&lt;Tag&gt;5&lt;/Tag&gt;&lt;Author&gt;Yan, Xiao; Fang, Yi-ping&lt;/Author&gt;&lt;Year&gt;2015&lt;/Year&gt;&lt;Details&gt;&lt;_accessed&gt;60947527&lt;/_accessed&gt;&lt;_collection_scope&gt;EI;SCIE;&lt;/_collection_scope&gt;&lt;_created&gt;60927412&lt;/_created&gt;&lt;_doi&gt;10.1016/j.jclepro.2015.01.051&lt;/_doi&gt;&lt;_impact_factor&gt;   5.715&lt;/_impact_factor&gt;&lt;_journal&gt;Journal of Cleaner Production&lt;/_journal&gt;&lt;_modified&gt;61907628&lt;/_modified&gt;&lt;_pages&gt;759-773&lt;/_pages&gt;&lt;_volume&gt;103&lt;/_volume&gt;&lt;/Details&gt;&lt;Extra&gt;&lt;DBUID&gt;{041FD428-49D6-4150-9AC0-73EFD7B91B78}&lt;/DBUID&gt;&lt;/Extra&gt;&lt;/Item&gt;&lt;/References&gt;&lt;/Group&gt;&lt;/Citation&gt;_x000a_"/>
    <w:docVar w:name="NE.Ref{1E0EFB64-43A2-4D21-A4C9-9C40D5732D11}" w:val=" ADDIN NE.Ref.{1E0EFB64-43A2-4D21-A4C9-9C40D5732D11}&lt;Citation&gt;&lt;Group&gt;&lt;References&gt;&lt;Item&gt;&lt;ID&gt;823&lt;/ID&gt;&lt;UID&gt;{1E8361A4-1C00-47B8-8DB3-56392F8107CA}&lt;/UID&gt;&lt;Title&gt;ELECTRE: A comprehensive literature review on methodologies and applications&lt;/Title&gt;&lt;Template&gt;Journal Article&lt;/Template&gt;&lt;Star&gt;0&lt;/Star&gt;&lt;Tag&gt;0&lt;/Tag&gt;&lt;Author&gt;Govindan, Kannan; Jepsen, Martin Brandt&lt;/Author&gt;&lt;Year&gt;2016&lt;/Year&gt;&lt;Details&gt;&lt;_accessed&gt;61922384&lt;/_accessed&gt;&lt;_collection_scope&gt;EI;SCIE;&lt;/_collection_scope&gt;&lt;_created&gt;61922384&lt;/_created&gt;&lt;_db_updated&gt;CrossRef&lt;/_db_updated&gt;&lt;_doi&gt;10.1016/j.ejor.2015.07.019&lt;/_doi&gt;&lt;_impact_factor&gt;   3.297&lt;/_impact_factor&gt;&lt;_isbn&gt;03772217&lt;/_isbn&gt;&lt;_issue&gt;1&lt;/_issue&gt;&lt;_journal&gt;European Journal of Operational Research&lt;/_journal&gt;&lt;_modified&gt;61922384&lt;/_modified&gt;&lt;_pages&gt;1-29&lt;/_pages&gt;&lt;_tertiary_title&gt;European Journal of Operational Research&lt;/_tertiary_title&gt;&lt;_url&gt;http://linkinghub.elsevier.com/retrieve/pii/S0377221715006529_x000d__x000a_http://api.elsevier.com/content/article/PII:S0377221715006529?httpAccept=text/xml&lt;/_url&gt;&lt;_volume&gt;250&lt;/_volume&gt;&lt;/Details&gt;&lt;Extra&gt;&lt;DBUID&gt;{041FD428-49D6-4150-9AC0-73EFD7B91B78}&lt;/DBUID&gt;&lt;/Extra&gt;&lt;/Item&gt;&lt;/References&gt;&lt;/Group&gt;&lt;Group&gt;&lt;References&gt;&lt;Item&gt;&lt;ID&gt;821&lt;/ID&gt;&lt;UID&gt;{62FE71EF-16D0-4762-83E9-7E45EE5993FB}&lt;/UID&gt;&lt;Title&gt;Towards a more sustainable surface transport infrastructure: a case study of applying multi criteria analysis techniques to assess the sustainability of transport noise reducing devices&lt;/Title&gt;&lt;Template&gt;Journal Article&lt;/Template&gt;&lt;Star&gt;0&lt;/Star&gt;&lt;Tag&gt;0&lt;/Tag&gt;&lt;Author&gt;Oltean-Dumbrava, Crina; Watts, Greg; Miah, Abdul&lt;/Author&gt;&lt;Year&gt;2016&lt;/Year&gt;&lt;Details&gt;&lt;_accessed&gt;61922384&lt;/_accessed&gt;&lt;_collection_scope&gt;EI;SCIE;&lt;/_collection_scope&gt;&lt;_created&gt;61922384&lt;/_created&gt;&lt;_db_updated&gt;CrossRef&lt;/_db_updated&gt;&lt;_doi&gt;10.1016/j.jclepro.2015.09.096&lt;/_doi&gt;&lt;_impact_factor&gt;   5.715&lt;/_impact_factor&gt;&lt;_isbn&gt;09596526&lt;/_isbn&gt;&lt;_journal&gt;Journal of Cleaner Production&lt;/_journal&gt;&lt;_modified&gt;61922384&lt;/_modified&gt;&lt;_pages&gt;2922-2934&lt;/_pages&gt;&lt;_tertiary_title&gt;Journal of Cleaner Production&lt;/_tertiary_title&gt;&lt;_url&gt;http://linkinghub.elsevier.com/retrieve/pii/S0959652615013244_x000d__x000a_http://api.elsevier.com/content/article/PII:S0959652615013244?httpAccept=text/plain&lt;/_url&gt;&lt;_volume&gt;112&lt;/_volume&gt;&lt;/Details&gt;&lt;Extra&gt;&lt;DBUID&gt;{041FD428-49D6-4150-9AC0-73EFD7B91B78}&lt;/DBUID&gt;&lt;/Extra&gt;&lt;/Item&gt;&lt;/References&gt;&lt;/Group&gt;&lt;Group&gt;&lt;References&gt;&lt;Item&gt;&lt;ID&gt;824&lt;/ID&gt;&lt;UID&gt;{C22E1EBD-F005-4D81-AFA0-8A63E48F0E2B}&lt;/UID&gt;&lt;Title&gt;Applying Multi-Criteria Decision Analysis to the Life-Cycle Assessment of vehicles&lt;/Title&gt;&lt;Template&gt;Journal Article&lt;/Template&gt;&lt;Star&gt;0&lt;/Star&gt;&lt;Tag&gt;0&lt;/Tag&gt;&lt;Author&gt;Domingues, Ana Rita; Marques, Pedro; Garcia, Rita; Freire, Fausto; Dias, Luís C&lt;/Author&gt;&lt;Year&gt;2015&lt;/Year&gt;&lt;Details&gt;&lt;_accessed&gt;61922384&lt;/_accessed&gt;&lt;_collection_scope&gt;EI;SCIE;&lt;/_collection_scope&gt;&lt;_created&gt;61922384&lt;/_created&gt;&lt;_db_updated&gt;CrossRef&lt;/_db_updated&gt;&lt;_doi&gt;10.1016/j.jclepro.2015.05.086&lt;/_doi&gt;&lt;_impact_factor&gt;   5.715&lt;/_impact_factor&gt;&lt;_isbn&gt;09596526&lt;/_isbn&gt;&lt;_journal&gt;Journal of Cleaner Production&lt;/_journal&gt;&lt;_modified&gt;61922384&lt;/_modified&gt;&lt;_pages&gt;749-759&lt;/_pages&gt;&lt;_tertiary_title&gt;Journal of Cleaner Production&lt;/_tertiary_title&gt;&lt;_url&gt;http://linkinghub.elsevier.com/retrieve/pii/S095965261500654X_x000d__x000a_http://api.elsevier.com/content/article/PII:S095965261500654X?httpAccept=text/plain&lt;/_url&gt;&lt;_volume&gt;107&lt;/_volume&gt;&lt;/Details&gt;&lt;Extra&gt;&lt;DBUID&gt;{041FD428-49D6-4150-9AC0-73EFD7B91B78}&lt;/DBUID&gt;&lt;/Extra&gt;&lt;/Item&gt;&lt;/References&gt;&lt;/Group&gt;&lt;/Citation&gt;_x000a_"/>
    <w:docVar w:name="NE.Ref{2770E7F6-4166-4741-897A-2D437346B6CB}" w:val=" ADDIN NE.Ref.{2770E7F6-4166-4741-897A-2D437346B6CB}&lt;Citation&gt;&lt;Group&gt;&lt;References&gt;&lt;Item&gt;&lt;ID&gt;775&lt;/ID&gt;&lt;UID&gt;{DECE31ED-5792-4514-9B4B-11719488D431}&lt;/UID&gt;&lt;Title&gt;Toward a Sustainable Impeller Production: Environmental Impact Comparison of Different Impeller Manufacturing Methods&lt;/Title&gt;&lt;Template&gt;Journal Article&lt;/Template&gt;&lt;Star&gt;0&lt;/Star&gt;&lt;Tag&gt;0&lt;/Tag&gt;&lt;Author&gt;Peng, Shitong; Li, Tao; Wang, Xinlin; Dong, Mengmeng; Liu, Zhichao; Shi, Junli; Zhang, Hongchao&lt;/Author&gt;&lt;Year&gt;2017&lt;/Year&gt;&lt;Details&gt;&lt;_accessed&gt;61917925&lt;/_accessed&gt;&lt;_collection_scope&gt;EI;SCIE;&lt;/_collection_scope&gt;&lt;_created&gt;61808891&lt;/_created&gt;&lt;_date&gt;61803360&lt;/_date&gt;&lt;_db_updated&gt;CrossRef&lt;/_db_updated&gt;&lt;_doi&gt;10.1111/jiec.12628&lt;/_doi&gt;&lt;_impact_factor&gt;   4.123&lt;/_impact_factor&gt;&lt;_journal&gt;Journal of Industrial Ecology&lt;/_journal&gt;&lt;_modified&gt;61917938&lt;/_modified&gt;&lt;_pages&gt;1-14&lt;/_pages&gt;&lt;_tertiary_title&gt;Journal of Industrial Ecology&lt;/_tertiary_title&gt;&lt;_url&gt;http://doi.wiley.com/10.1111/jiec.12628_x000d__x000a_http://onlinelibrary.wiley.com/wol1/doi/10.1111/jiec.12628/fullpdf&lt;/_url&gt;&lt;_volume&gt;2017&lt;/_volume&gt;&lt;/Details&gt;&lt;Extra&gt;&lt;DBUID&gt;{041FD428-49D6-4150-9AC0-73EFD7B91B78}&lt;/DBUID&gt;&lt;/Extra&gt;&lt;/Item&gt;&lt;/References&gt;&lt;/Group&gt;&lt;Group&gt;&lt;References&gt;&lt;Item&gt;&lt;ID&gt;592&lt;/ID&gt;&lt;UID&gt;{A73572DD-9F90-4B9F-8A81-6328E6485982}&lt;/UID&gt;&lt;Title&gt;Environmental benefits of remanufacturing: A case study of cylinder heads remanufactured through laser cladding&lt;/Title&gt;&lt;Template&gt;Journal Article&lt;/Template&gt;&lt;Star&gt;0&lt;/Star&gt;&lt;Tag&gt;0&lt;/Tag&gt;&lt;Author&gt;Liu, Zhichao; Jiang, Qiuhong; Li, Tao; Dong, Shiyun; Yan, Shixing; Zhang, Hongchao; Xu, Binshi&lt;/Author&gt;&lt;Year&gt;2016&lt;/Year&gt;&lt;Details&gt;&lt;_accessed&gt;61356725&lt;/_accessed&gt;&lt;_collection_scope&gt;EI;SCIE;&lt;/_collection_scope&gt;&lt;_created&gt;61356725&lt;/_created&gt;&lt;_db_updated&gt;CrossRef&lt;/_db_updated&gt;&lt;_doi&gt;10.1016/j.jclepro.2016.06.049&lt;/_doi&gt;&lt;_impact_factor&gt;   5.715&lt;/_impact_factor&gt;&lt;_isbn&gt;09596526&lt;/_isbn&gt;&lt;_journal&gt;Journal of Cleaner Production&lt;/_journal&gt;&lt;_modified&gt;61785793&lt;/_modified&gt;&lt;_pages&gt;1027-1033&lt;/_pages&gt;&lt;_tertiary_title&gt;Journal of Cleaner Production&lt;/_tertiary_title&gt;&lt;_url&gt;http://linkinghub.elsevier.com/retrieve/pii/S0959652616307260_x000d__x000a_http://api.elsevier.com/content/article/PII:S0959652616307260?httpAccept=text/xml&lt;/_url&gt;&lt;_volume&gt;133&lt;/_volume&gt;&lt;/Details&gt;&lt;Extra&gt;&lt;DBUID&gt;{041FD428-49D6-4150-9AC0-73EFD7B91B78}&lt;/DBUID&gt;&lt;/Extra&gt;&lt;/Item&gt;&lt;/References&gt;&lt;/Group&gt;&lt;/Citation&gt;_x000a_"/>
    <w:docVar w:name="NE.Ref{2E1804E5-423D-4AB2-BE33-7E87661AC3BF}" w:val=" ADDIN NE.Ref.{2E1804E5-423D-4AB2-BE33-7E87661AC3BF}&lt;Citation&gt;&lt;Group&gt;&lt;References&gt;&lt;Item&gt;&lt;ID&gt;831&lt;/ID&gt;&lt;UID&gt;{F6E377FE-0F34-4650-8B00-CADBF68707A0}&lt;/UID&gt;&lt;Title&gt;Remanufacturing modeling and analysis&lt;/Title&gt;&lt;Template&gt;Book&lt;/Template&gt;&lt;Star&gt;0&lt;/Star&gt;&lt;Tag&gt;0&lt;/Tag&gt;&lt;Author&gt;Ilgin, Mehmet Ali; Gupta, Surendra M&lt;/Author&gt;&lt;Year&gt;2012&lt;/Year&gt;&lt;Details&gt;&lt;_accessed&gt;61925124&lt;/_accessed&gt;&lt;_created&gt;61925123&lt;/_created&gt;&lt;_modified&gt;61925129&lt;/_modified&gt;&lt;_place_published&gt;Boca Raton, FL, USA&lt;/_place_published&gt;&lt;_publisher&gt;CRC Press&lt;/_publisher&gt;&lt;/Details&gt;&lt;Extra&gt;&lt;DBUID&gt;{041FD428-49D6-4150-9AC0-73EFD7B91B78}&lt;/DBUID&gt;&lt;/Extra&gt;&lt;/Item&gt;&lt;/References&gt;&lt;/Group&gt;&lt;/Citation&gt;_x000a_"/>
    <w:docVar w:name="NE.Ref{3537947F-9735-42E2-9776-1B17EB1F87D7}" w:val=" ADDIN NE.Ref.{3537947F-9735-42E2-9776-1B17EB1F87D7}&lt;Citation&gt;&lt;Group&gt;&lt;References&gt;&lt;Item&gt;&lt;ID&gt;790&lt;/ID&gt;&lt;UID&gt;{F67E9E7B-ADF5-4173-8F1E-D49423726D26}&lt;/UID&gt;&lt;Title&gt;Development of a machine tool selection system using AHP&lt;/Title&gt;&lt;Template&gt;Journal Article&lt;/Template&gt;&lt;Star&gt;0&lt;/Star&gt;&lt;Tag&gt;0&lt;/Tag&gt;&lt;Author&gt;Çimren, Emrah; Çatay, Bülent; Budak, Erhan&lt;/Author&gt;&lt;Year&gt;2007&lt;/Year&gt;&lt;Details&gt;&lt;_accessed&gt;61912153&lt;/_accessed&gt;&lt;_created&gt;61912153&lt;/_created&gt;&lt;_db_updated&gt;CrossRef&lt;/_db_updated&gt;&lt;_doi&gt;10.1007/s00170-006-0714-0&lt;/_doi&gt;&lt;_impact_factor&gt;   2.209&lt;/_impact_factor&gt;&lt;_isbn&gt;0268-3768&lt;/_isbn&gt;&lt;_issue&gt;3-4&lt;/_issue&gt;&lt;_journal&gt;The International Journal of Advanced Manufacturing Technology&lt;/_journal&gt;&lt;_modified&gt;61912153&lt;/_modified&gt;&lt;_pages&gt;363-376&lt;/_pages&gt;&lt;_tertiary_title&gt;Int J Adv Manuf Technol&lt;/_tertiary_title&gt;&lt;_url&gt;http://link.springer.com/10.1007/s00170-006-0714-0_x000d__x000a_http://www.springerlink.com/index/pdf/10.1007/s00170-006-0714-0&lt;/_url&gt;&lt;_volume&gt;35&lt;/_volume&gt;&lt;/Details&gt;&lt;Extra&gt;&lt;DBUID&gt;{041FD428-49D6-4150-9AC0-73EFD7B91B78}&lt;/DBUID&gt;&lt;/Extra&gt;&lt;/Item&gt;&lt;/References&gt;&lt;/Group&gt;&lt;/Citation&gt;_x000a_"/>
    <w:docVar w:name="NE.Ref{4BC04CD7-2DF0-44A0-B50B-59AF216E4F99}" w:val=" ADDIN NE.Ref.{4BC04CD7-2DF0-44A0-B50B-59AF216E4F99}&lt;Citation&gt;&lt;Group&gt;&lt;References&gt;&lt;Item&gt;&lt;ID&gt;831&lt;/ID&gt;&lt;UID&gt;{F6E377FE-0F34-4650-8B00-CADBF68707A0}&lt;/UID&gt;&lt;Title&gt;Remanufacturing modeling and analysis&lt;/Title&gt;&lt;Template&gt;Book&lt;/Template&gt;&lt;Star&gt;0&lt;/Star&gt;&lt;Tag&gt;0&lt;/Tag&gt;&lt;Author&gt;Ilgin, Mehmet Ali; Gupta, Surendra M&lt;/Author&gt;&lt;Year&gt;2012&lt;/Year&gt;&lt;Details&gt;&lt;_accessed&gt;61925124&lt;/_accessed&gt;&lt;_created&gt;61925123&lt;/_created&gt;&lt;_modified&gt;61925129&lt;/_modified&gt;&lt;_place_published&gt;Boca Raton, FL, USA&lt;/_place_published&gt;&lt;_publisher&gt;CRC Press&lt;/_publisher&gt;&lt;/Details&gt;&lt;Extra&gt;&lt;DBUID&gt;{041FD428-49D6-4150-9AC0-73EFD7B91B78}&lt;/DBUID&gt;&lt;/Extra&gt;&lt;/Item&gt;&lt;/References&gt;&lt;/Group&gt;&lt;/Citation&gt;_x000a_"/>
    <w:docVar w:name="NE.Ref{4CB1C113-1F6A-46F9-96FF-4115DFAC7AFA}" w:val=" ADDIN NE.Ref.{4CB1C113-1F6A-46F9-96FF-4115DFAC7AFA}&lt;Citation&gt;&lt;Group&gt;&lt;References&gt;&lt;Item&gt;&lt;ID&gt;834&lt;/ID&gt;&lt;UID&gt;{8B742A90-3268-4127-8E92-057258F1CE89}&lt;/UID&gt;&lt;Title&gt;Microhardness analysis of laser cladding with iron based alloy powder&lt;/Title&gt;&lt;Template&gt;Journal Article&lt;/Template&gt;&lt;Star&gt;0&lt;/Star&gt;&lt;Tag&gt;0&lt;/Tag&gt;&lt;Author&gt;Li, Baoling; Liu, Xuhong; Feng, Shuqiang; Wen, Zongyin&lt;/Author&gt;&lt;Year&gt;2008&lt;/Year&gt;&lt;Details&gt;&lt;_accessed&gt;61935246&lt;/_accessed&gt;&lt;_created&gt;61935246&lt;/_created&gt;&lt;_issue&gt;4&lt;/_issue&gt;&lt;_journal&gt;Applied Laser&lt;/_journal&gt;&lt;_modified&gt;61935246&lt;/_modified&gt;&lt;_pages&gt;271-273 (in Chinese)&lt;/_pages&gt;&lt;_volume&gt;28&lt;/_volume&gt;&lt;/Details&gt;&lt;Extra&gt;&lt;DBUID&gt;{041FD428-49D6-4150-9AC0-73EFD7B91B78}&lt;/DBUID&gt;&lt;/Extra&gt;&lt;/Item&gt;&lt;/References&gt;&lt;/Group&gt;&lt;Group&gt;&lt;References&gt;&lt;Item&gt;&lt;ID&gt;832&lt;/ID&gt;&lt;UID&gt;{3B7D241F-AEE5-4F39-BC82-ED983889CA61}&lt;/UID&gt;&lt;Title&gt;Non-traditional restoring technologies for machinery remanufacturing&lt;/Title&gt;&lt;Template&gt;Book&lt;/Template&gt;&lt;Star&gt;0&lt;/Star&gt;&lt;Tag&gt;0&lt;/Tag&gt;&lt;Author&gt;Peng, Xingli; Gao, Yingcen; Lv, Guangshu&lt;/Author&gt;&lt;Year&gt;2011&lt;/Year&gt;&lt;Details&gt;&lt;_accessed&gt;61935225&lt;/_accessed&gt;&lt;_created&gt;61935222&lt;/_created&gt;&lt;_modified&gt;61935226&lt;/_modified&gt;&lt;_place_published&gt;Beijing, China (in Chinese)&lt;/_place_published&gt;&lt;_publisher&gt;Chemical Industry Press&lt;/_publisher&gt;&lt;/Details&gt;&lt;Extra&gt;&lt;DBUID&gt;{041FD428-49D6-4150-9AC0-73EFD7B91B78}&lt;/DBUID&gt;&lt;/Extra&gt;&lt;/Item&gt;&lt;/References&gt;&lt;/Group&gt;&lt;Group&gt;&lt;References&gt;&lt;Item&gt;&lt;ID&gt;833&lt;/ID&gt;&lt;UID&gt;{EE3466F1-1E0B-40BF-B1CE-3E3C99D1B4CD}&lt;/UID&gt;&lt;Title&gt;Theories and techniques of surface engineering&lt;/Title&gt;&lt;Template&gt;Book&lt;/Template&gt;&lt;Star&gt;0&lt;/Star&gt;&lt;Tag&gt;0&lt;/Tag&gt;&lt;Author&gt;Xu, Bingshi; Zhu, Shaohua&lt;/Author&gt;&lt;Year&gt;2010&lt;/Year&gt;&lt;Details&gt;&lt;_accessed&gt;61935235&lt;/_accessed&gt;&lt;_created&gt;61935235&lt;/_created&gt;&lt;_modified&gt;61935235&lt;/_modified&gt;&lt;_place_published&gt;Beijing, China (in Chinese)&lt;/_place_published&gt;&lt;_publisher&gt;National Defence Industry Press&lt;/_publisher&gt;&lt;/Details&gt;&lt;Extra&gt;&lt;DBUID&gt;{041FD428-49D6-4150-9AC0-73EFD7B91B78}&lt;/DBUID&gt;&lt;/Extra&gt;&lt;/Item&gt;&lt;/References&gt;&lt;/Group&gt;&lt;Group&gt;&lt;References&gt;&lt;Item&gt;&lt;ID&gt;835&lt;/ID&gt;&lt;UID&gt;{1F384F39-074B-40C1-901C-0465EE00AB06}&lt;/UID&gt;&lt;Title&gt;Mechanical properties of iron-based hard coatings prepared by plasma spraying technology&lt;/Title&gt;&lt;Template&gt;Journal Article&lt;/Template&gt;&lt;Star&gt;0&lt;/Star&gt;&lt;Tag&gt;0&lt;/Tag&gt;&lt;Author&gt;Lei, Ali; Feng, Lajun; Shen, Wenning; Wang, Guanchong&lt;/Author&gt;&lt;Year&gt;2013&lt;/Year&gt;&lt;Details&gt;&lt;_accessed&gt;61935273&lt;/_accessed&gt;&lt;_created&gt;61935273&lt;/_created&gt;&lt;_issue&gt;4&lt;/_issue&gt;&lt;_journal&gt;Transactions of the China welding institution&lt;/_journal&gt;&lt;_modified&gt;61935273&lt;/_modified&gt;&lt;_pages&gt;20-30&lt;/_pages&gt;&lt;_volume&gt;34&lt;/_volume&gt;&lt;/Details&gt;&lt;Extra&gt;&lt;DBUID&gt;{041FD428-49D6-4150-9AC0-73EFD7B91B78}&lt;/DBUID&gt;&lt;/Extra&gt;&lt;/Item&gt;&lt;/References&gt;&lt;/Group&gt;&lt;/Citation&gt;_x000a_"/>
    <w:docVar w:name="NE.Ref{4CB55400-C3D1-4633-AC9B-C98967E88B56}" w:val=" ADDIN NE.Ref.{4CB55400-C3D1-4633-AC9B-C98967E88B56}&lt;Citation&gt;&lt;Group&gt;&lt;References&gt;&lt;Item&gt;&lt;ID&gt;826&lt;/ID&gt;&lt;UID&gt;{07B0207E-3F5B-4FB4-9154-1C9CCD7904BD}&lt;/UID&gt;&lt;Title&gt;Analytic network process in risk assessment and decision analysis&lt;/Title&gt;&lt;Template&gt;Journal Article&lt;/Template&gt;&lt;Star&gt;0&lt;/Star&gt;&lt;Tag&gt;0&lt;/Tag&gt;&lt;Author&gt;Ergu, Daji; Kou, Gang; Shi, Yong; Shi, Yu&lt;/Author&gt;&lt;Year&gt;2014&lt;/Year&gt;&lt;Details&gt;&lt;_accessed&gt;61922404&lt;/_accessed&gt;&lt;_collection_scope&gt;SCIE;&lt;/_collection_scope&gt;&lt;_created&gt;61922404&lt;/_created&gt;&lt;_db_updated&gt;CrossRef&lt;/_db_updated&gt;&lt;_doi&gt;10.1016/j.cor.2011.03.005&lt;/_doi&gt;&lt;_impact_factor&gt;   2.600&lt;/_impact_factor&gt;&lt;_isbn&gt;03050548&lt;/_isbn&gt;&lt;_journal&gt;Computers &amp;amp; Operations Research&lt;/_journal&gt;&lt;_modified&gt;61922404&lt;/_modified&gt;&lt;_pages&gt;58-74&lt;/_pages&gt;&lt;_tertiary_title&gt;Computers &amp;amp; Operations Research&lt;/_tertiary_title&gt;&lt;_url&gt;http://linkinghub.elsevier.com/retrieve/pii/S0305054811000785_x000d__x000a_http://api.elsevier.com/content/article/PII:S0305054811000785?httpAccept=text/xml&lt;/_url&gt;&lt;_volume&gt;42&lt;/_volume&gt;&lt;/Details&gt;&lt;Extra&gt;&lt;DBUID&gt;{041FD428-49D6-4150-9AC0-73EFD7B91B78}&lt;/DBUID&gt;&lt;/Extra&gt;&lt;/Item&gt;&lt;/References&gt;&lt;/Group&gt;&lt;Group&gt;&lt;References&gt;&lt;Item&gt;&lt;ID&gt;828&lt;/ID&gt;&lt;UID&gt;{A215D269-8117-478A-BC0A-5ED70BD5B6A8}&lt;/UID&gt;&lt;Title&gt;An Analytic Network Process approach for the environmental aspect selection problem — A case study for a hand blender&lt;/Title&gt;&lt;Template&gt;Journal Article&lt;/Template&gt;&lt;Star&gt;0&lt;/Star&gt;&lt;Tag&gt;0&lt;/Tag&gt;&lt;Author&gt;Zafeirakopoulos, Ilke Bereketli; Genevois, Mujde Erol&lt;/Author&gt;&lt;Year&gt;2015&lt;/Year&gt;&lt;Details&gt;&lt;_accessed&gt;61922408&lt;/_accessed&gt;&lt;_collection_scope&gt;EI;SSCI;&lt;/_collection_scope&gt;&lt;_created&gt;61922404&lt;/_created&gt;&lt;_db_updated&gt;CrossRef&lt;/_db_updated&gt;&lt;_doi&gt;10.1016/j.eiar.2015.05.002&lt;/_doi&gt;&lt;_impact_factor&gt;   3.094&lt;/_impact_factor&gt;&lt;_isbn&gt;01959255&lt;/_isbn&gt;&lt;_journal&gt;Environmental Impact Assessment Review&lt;/_journal&gt;&lt;_modified&gt;61922409&lt;/_modified&gt;&lt;_pages&gt;101-109&lt;/_pages&gt;&lt;_tertiary_title&gt;Environmental Impact Assessment Review&lt;/_tertiary_title&gt;&lt;_url&gt;http://linkinghub.elsevier.com/retrieve/pii/S0195925515000475_x000d__x000a_http://api.elsevier.com/content/article/PII:S0195925515000475?httpAccept=text/xml&lt;/_url&gt;&lt;_volume&gt;54&lt;/_volume&gt;&lt;/Details&gt;&lt;Extra&gt;&lt;DBUID&gt;{041FD428-49D6-4150-9AC0-73EFD7B91B78}&lt;/DBUID&gt;&lt;/Extra&gt;&lt;/Item&gt;&lt;/References&gt;&lt;/Group&gt;&lt;Group&gt;&lt;References&gt;&lt;Item&gt;&lt;ID&gt;830&lt;/ID&gt;&lt;UID&gt;{A8F9DF86-5AB1-419D-9095-92DC16F51B05}&lt;/UID&gt;&lt;Title&gt;Application of the Analytic Network Process to facility layout selection&lt;/Title&gt;&lt;Template&gt;Journal Article&lt;/Template&gt;&lt;Star&gt;0&lt;/Star&gt;&lt;Tag&gt;0&lt;/Tag&gt;&lt;Author&gt;Al-Hawari, Tarek; Mumani, Ahmad; Momani, Amer&lt;/Author&gt;&lt;Year&gt;2014&lt;/Year&gt;&lt;Details&gt;&lt;_accessed&gt;61922404&lt;/_accessed&gt;&lt;_collection_scope&gt;EI;SCIE;&lt;/_collection_scope&gt;&lt;_created&gt;61922404&lt;/_created&gt;&lt;_db_updated&gt;CrossRef&lt;/_db_updated&gt;&lt;_doi&gt;10.1016/j.jmsy.2014.04.006&lt;/_doi&gt;&lt;_impact_factor&gt;   2.770&lt;/_impact_factor&gt;&lt;_isbn&gt;02786125&lt;/_isbn&gt;&lt;_issue&gt;4&lt;/_issue&gt;&lt;_journal&gt;Journal of Manufacturing Systems&lt;/_journal&gt;&lt;_modified&gt;61922405&lt;/_modified&gt;&lt;_pages&gt;488-497&lt;/_pages&gt;&lt;_tertiary_title&gt;Journal of Manufacturing Systems&lt;/_tertiary_title&gt;&lt;_url&gt;http://linkinghub.elsevier.com/retrieve/pii/S0278612514000430_x000d__x000a_http://api.elsevier.com/content/article/PII:S0278612514000430?httpAccept=text/xml&lt;/_url&gt;&lt;_volume&gt;33&lt;/_volume&gt;&lt;/Details&gt;&lt;Extra&gt;&lt;DBUID&gt;{041FD428-49D6-4150-9AC0-73EFD7B91B78}&lt;/DBUID&gt;&lt;/Extra&gt;&lt;/Item&gt;&lt;/References&gt;&lt;/Group&gt;&lt;/Citation&gt;_x000a_"/>
    <w:docVar w:name="NE.Ref{4CF09067-FD68-4451-9CEE-930728650184}" w:val=" ADDIN NE.Ref.{4CF09067-FD68-4451-9CEE-930728650184}&lt;Citation&gt;&lt;Group&gt;&lt;References&gt;&lt;Item&gt;&lt;ID&gt;816&lt;/ID&gt;&lt;UID&gt;{0DE18FF2-4E44-4608-94C2-477B1E21BF31}&lt;/UID&gt;&lt;Title&gt;A goal programming based model system for community energy plan&lt;/Title&gt;&lt;Template&gt;Journal Article&lt;/Template&gt;&lt;Star&gt;0&lt;/Star&gt;&lt;Tag&gt;0&lt;/Tag&gt;&lt;Author&gt;Huang, Zishuo; Yu, Hang; Chu, Xiangyang; Peng, Zhenwei&lt;/Author&gt;&lt;Year&gt;2017&lt;/Year&gt;&lt;Details&gt;&lt;_doi&gt;10.1016/j.energy.2017.06.057&lt;/_doi&gt;&lt;_created&gt;61922357&lt;/_created&gt;&lt;_modified&gt;61922357&lt;/_modified&gt;&lt;_url&gt;http://linkinghub.elsevier.com/retrieve/pii/S0360544217310514_x000d__x000a_http://api.elsevier.com/content/article/PII:S0360544217310514?httpAccept=text/xml&lt;/_url&gt;&lt;_journal&gt;Energy&lt;/_journal&gt;&lt;_volume&gt;134&lt;/_volume&gt;&lt;_pages&gt;893-901&lt;/_pages&gt;&lt;_tertiary_title&gt;Energy&lt;/_tertiary_title&gt;&lt;_isbn&gt;03605442&lt;/_isbn&gt;&lt;_accessed&gt;61922357&lt;/_accessed&gt;&lt;_db_updated&gt;CrossRef&lt;/_db_updated&gt;&lt;_impact_factor&gt;   4.520&lt;/_impact_factor&gt;&lt;_collection_scope&gt;EI;SCI;SCIE;&lt;/_collection_scope&gt;&lt;/Details&gt;&lt;Extra&gt;&lt;DBUID&gt;{041FD428-49D6-4150-9AC0-73EFD7B91B78}&lt;/DBUID&gt;&lt;/Extra&gt;&lt;/Item&gt;&lt;/References&gt;&lt;/Group&gt;&lt;/Citation&gt;_x000a_"/>
    <w:docVar w:name="NE.Ref{5BF120FF-CBC5-483F-ABFD-2A4FC79D0435}" w:val=" ADDIN NE.Ref.{5BF120FF-CBC5-483F-ABFD-2A4FC79D0435}&lt;Citation&gt;&lt;Group&gt;&lt;References&gt;&lt;Item&gt;&lt;ID&gt;786&lt;/ID&gt;&lt;UID&gt;{DBCDF65A-C4F4-4498-A82F-0EF67308B312}&lt;/UID&gt;&lt;Title&gt;A holistic framework for evaluation and selection of remanufacturing operations: an approach&lt;/Title&gt;&lt;Template&gt;Journal Article&lt;/Template&gt;&lt;Star&gt;0&lt;/Star&gt;&lt;Tag&gt;0&lt;/Tag&gt;&lt;Author&gt;Kafuku, John Mbogo; Saman, Muhamad Zameri Mat; Yusof, Sha Ri Mohd; Mahmood, Salwa&lt;/Author&gt;&lt;Year&gt;2016&lt;/Year&gt;&lt;Details&gt;&lt;_accessed&gt;61883540&lt;/_accessed&gt;&lt;_created&gt;61883540&lt;/_created&gt;&lt;_db_updated&gt;CrossRef&lt;/_db_updated&gt;&lt;_doi&gt;10.1007/s00170-016-8836-5&lt;/_doi&gt;&lt;_impact_factor&gt;   2.209&lt;/_impact_factor&gt;&lt;_isbn&gt;0268-3768&lt;/_isbn&gt;&lt;_issue&gt;5-8&lt;/_issue&gt;&lt;_journal&gt;The International Journal of Advanced Manufacturing Technology&lt;/_journal&gt;&lt;_modified&gt;61883540&lt;/_modified&gt;&lt;_pages&gt;1571-1584&lt;/_pages&gt;&lt;_tertiary_title&gt;Int J Adv Manuf Technol&lt;/_tertiary_title&gt;&lt;_url&gt;http://link.springer.com/10.1007/s00170-016-8836-5_x000d__x000a_http://link.springer.com/content/pdf/10.1007/s00170-016-8836-5.pdf&lt;/_url&gt;&lt;_volume&gt;87&lt;/_volume&gt;&lt;/Details&gt;&lt;Extra&gt;&lt;DBUID&gt;{041FD428-49D6-4150-9AC0-73EFD7B91B78}&lt;/DBUID&gt;&lt;/Extra&gt;&lt;/Item&gt;&lt;/References&gt;&lt;/Group&gt;&lt;/Citation&gt;_x000a_"/>
    <w:docVar w:name="NE.Ref{666E8EFB-5736-4C4F-8842-8FC423608CB6}" w:val=" ADDIN NE.Ref.{666E8EFB-5736-4C4F-8842-8FC423608CB6}&lt;Citation&gt;&lt;Group&gt;&lt;References&gt;&lt;Item&gt;&lt;ID&gt;593&lt;/ID&gt;&lt;UID&gt;{870A3662-A14B-4086-9A51-92D6B7BC5851}&lt;/UID&gt;&lt;Title&gt;Comparative life cycle assessment of remanufacturing cleaning technologies&lt;/Title&gt;&lt;Template&gt;Journal Article&lt;/Template&gt;&lt;Star&gt;0&lt;/Star&gt;&lt;Tag&gt;0&lt;/Tag&gt;&lt;Author&gt;Peng, Shitong; Li, Tao; Tang, Zijue; Shi, Junli; Zhang, Hongchao&lt;/Author&gt;&lt;Year&gt;2016&lt;/Year&gt;&lt;Details&gt;&lt;_accessed&gt;61483134&lt;/_accessed&gt;&lt;_collection_scope&gt;EI;SCIE;&lt;/_collection_scope&gt;&lt;_created&gt;61356725&lt;/_created&gt;&lt;_db_updated&gt;CrossRef&lt;/_db_updated&gt;&lt;_doi&gt;10.1016/j.jclepro.2016.07.120&lt;/_doi&gt;&lt;_impact_factor&gt;   5.715&lt;/_impact_factor&gt;&lt;_isbn&gt;09596526&lt;/_isbn&gt;&lt;_journal&gt;Journal of Cleaner Production&lt;/_journal&gt;&lt;_modified&gt;61783070&lt;/_modified&gt;&lt;_pages&gt;475-489&lt;/_pages&gt;&lt;_tertiary_title&gt;Journal of Cleaner Production&lt;/_tertiary_title&gt;&lt;_url&gt;http://linkinghub.elsevier.com/retrieve/pii/S0959652616310162_x000d__x000a_http://api.elsevier.com/content/article/PII:S0959652616310162?httpAccept=text/xml&lt;/_url&gt;&lt;_volume&gt;137&lt;/_volume&gt;&lt;/Details&gt;&lt;Extra&gt;&lt;DBUID&gt;{041FD428-49D6-4150-9AC0-73EFD7B91B78}&lt;/DBUID&gt;&lt;/Extra&gt;&lt;/Item&gt;&lt;/References&gt;&lt;/Group&gt;&lt;/Citation&gt;_x000a_"/>
    <w:docVar w:name="NE.Ref{6700222E-E364-4358-B482-36E076BAEA08}" w:val=" ADDIN NE.Ref.{6700222E-E364-4358-B482-36E076BAEA08}&lt;Citation&gt;&lt;Group&gt;&lt;References&gt;&lt;Item&gt;&lt;ID&gt;785&lt;/ID&gt;&lt;UID&gt;{6FD9321A-62A4-4AD4-8C47-1258A0DDC7F8}&lt;/UID&gt;&lt;Title&gt;A holistic approach for decision on selection of end-of-life products recovery options&lt;/Title&gt;&lt;Template&gt;Journal Article&lt;/Template&gt;&lt;Star&gt;0&lt;/Star&gt;&lt;Tag&gt;0&lt;/Tag&gt;&lt;Author&gt;Ziout, A; Azab, A; Atwan, M&lt;/Author&gt;&lt;Year&gt;2014&lt;/Year&gt;&lt;Details&gt;&lt;_accessed&gt;61883541&lt;/_accessed&gt;&lt;_cited_count&gt;22&lt;/_cited_count&gt;&lt;_collection_scope&gt;EI;SCIE;&lt;/_collection_scope&gt;&lt;_created&gt;61883540&lt;/_created&gt;&lt;_db_updated&gt;kuakujiansuo&lt;/_db_updated&gt;&lt;_doi&gt;10.1016/j.jclepro.2013.10.001&lt;/_doi&gt;&lt;_impact_factor&gt;   5.715&lt;/_impact_factor&gt;&lt;_journal&gt;Journal of Cleaner Production&lt;/_journal&gt;&lt;_modified&gt;61883543&lt;/_modified&gt;&lt;_pages&gt;497-516&lt;/_pages&gt;&lt;_url&gt;http://xueshu.baidu.com/s?wd=paperuri:%2888728bc5cdf51cdc44138257553e3f49%29&amp;amp;filter=sc_long_sign&amp;amp;tn=SE_xueshusource_2kduw22v&amp;amp;sc_vurl=http://www.sciencedirect.com/science/article/pii/S0959652613006641&amp;amp;ie=utf-8&amp;amp;sc_us=15244479161022270305&lt;/_url&gt;&lt;_volume&gt;65&lt;/_volume&gt;&lt;/Details&gt;&lt;Extra&gt;&lt;DBUID&gt;{041FD428-49D6-4150-9AC0-73EFD7B91B78}&lt;/DBUID&gt;&lt;/Extra&gt;&lt;/Item&gt;&lt;/References&gt;&lt;/Group&gt;&lt;/Citation&gt;_x000a_"/>
    <w:docVar w:name="NE.Ref{67E2B90A-968A-4D15-AAFF-AF34E030249F}" w:val=" ADDIN NE.Ref.{67E2B90A-968A-4D15-AAFF-AF34E030249F}&lt;Citation&gt;&lt;Group&gt;&lt;References&gt;&lt;Item&gt;&lt;ID&gt;790&lt;/ID&gt;&lt;UID&gt;{F67E9E7B-ADF5-4173-8F1E-D49423726D26}&lt;/UID&gt;&lt;Title&gt;Development of a machine tool selection system using AHP&lt;/Title&gt;&lt;Template&gt;Journal Article&lt;/Template&gt;&lt;Star&gt;0&lt;/Star&gt;&lt;Tag&gt;0&lt;/Tag&gt;&lt;Author&gt;Çimren, Emrah; Çatay, Bülent; Budak, Erhan&lt;/Author&gt;&lt;Year&gt;2007&lt;/Year&gt;&lt;Details&gt;&lt;_accessed&gt;61912153&lt;/_accessed&gt;&lt;_created&gt;61912153&lt;/_created&gt;&lt;_db_updated&gt;CrossRef&lt;/_db_updated&gt;&lt;_doi&gt;10.1007/s00170-006-0714-0&lt;/_doi&gt;&lt;_impact_factor&gt;   2.209&lt;/_impact_factor&gt;&lt;_isbn&gt;0268-3768&lt;/_isbn&gt;&lt;_issue&gt;3-4&lt;/_issue&gt;&lt;_journal&gt;The International Journal of Advanced Manufacturing Technology&lt;/_journal&gt;&lt;_modified&gt;61912153&lt;/_modified&gt;&lt;_pages&gt;363-376&lt;/_pages&gt;&lt;_tertiary_title&gt;Int J Adv Manuf Technol&lt;/_tertiary_title&gt;&lt;_url&gt;http://link.springer.com/10.1007/s00170-006-0714-0_x000d__x000a_http://www.springerlink.com/index/pdf/10.1007/s00170-006-0714-0&lt;/_url&gt;&lt;_volume&gt;35&lt;/_volume&gt;&lt;/Details&gt;&lt;Extra&gt;&lt;DBUID&gt;{041FD428-49D6-4150-9AC0-73EFD7B91B78}&lt;/DBUID&gt;&lt;/Extra&gt;&lt;/Item&gt;&lt;/References&gt;&lt;/Group&gt;&lt;Group&gt;&lt;References&gt;&lt;Item&gt;&lt;ID&gt;796&lt;/ID&gt;&lt;UID&gt;{953EA928-8002-46F5-8CF1-DCEABFCB6865}&lt;/UID&gt;&lt;Title&gt;Multi-objective optimization for resource network synthesis in eco-industrial parks using an integrated analytic hierarchy process&lt;/Title&gt;&lt;Template&gt;Journal Article&lt;/Template&gt;&lt;Star&gt;0&lt;/Star&gt;&lt;Tag&gt;0&lt;/Tag&gt;&lt;Author&gt;Leong, Yik Teeng; Lee, Jui-Yuan; Tan, Raymond R; Foo, Ji Jinn; Chew, Irene Mei Leng&lt;/Author&gt;&lt;Year&gt;2017&lt;/Year&gt;&lt;Details&gt;&lt;_accessed&gt;61922133&lt;/_accessed&gt;&lt;_collection_scope&gt;EI;SCIE;&lt;/_collection_scope&gt;&lt;_created&gt;61922133&lt;/_created&gt;&lt;_db_updated&gt;CrossRef&lt;/_db_updated&gt;&lt;_doi&gt;10.1016/j.jclepro.2016.11.147&lt;/_doi&gt;&lt;_impact_factor&gt;   5.715&lt;/_impact_factor&gt;&lt;_isbn&gt;09596526&lt;/_isbn&gt;&lt;_journal&gt;Journal of Cleaner Production&lt;/_journal&gt;&lt;_modified&gt;61922133&lt;/_modified&gt;&lt;_pages&gt;1268-1283&lt;/_pages&gt;&lt;_tertiary_title&gt;Journal of Cleaner Production&lt;/_tertiary_title&gt;&lt;_url&gt;http://linkinghub.elsevier.com/retrieve/pii/S0959652616320091_x000d__x000a_http://api.elsevier.com/content/article/PII:S0959652616320091?httpAccept=text/plain&lt;/_url&gt;&lt;_volume&gt;143&lt;/_volume&gt;&lt;/Details&gt;&lt;Extra&gt;&lt;DBUID&gt;{041FD428-49D6-4150-9AC0-73EFD7B91B78}&lt;/DBUID&gt;&lt;/Extra&gt;&lt;/Item&gt;&lt;/References&gt;&lt;/Group&gt;&lt;Group&gt;&lt;References&gt;&lt;Item&gt;&lt;ID&gt;802&lt;/ID&gt;&lt;UID&gt;{7164E7F6-E6BC-4A03-AEC5-E76FEC8A9953}&lt;/UID&gt;&lt;Title&gt;A quantification method for shale fracability based on analytic hierarchy process&lt;/Title&gt;&lt;Template&gt;Journal Article&lt;/Template&gt;&lt;Star&gt;0&lt;/Star&gt;&lt;Tag&gt;0&lt;/Tag&gt;&lt;Author&gt;Sui, Lili; Ju, Yang; Yang, Yongming; Yang, Yong; Li, Aishan&lt;/Author&gt;&lt;Year&gt;2016&lt;/Year&gt;&lt;Details&gt;&lt;_accessed&gt;61922133&lt;/_accessed&gt;&lt;_collection_scope&gt;EI;SCI;SCIE;&lt;/_collection_scope&gt;&lt;_created&gt;61922133&lt;/_created&gt;&lt;_db_updated&gt;CrossRef&lt;/_db_updated&gt;&lt;_doi&gt;10.1016/j.energy.2016.09.035&lt;/_doi&gt;&lt;_impact_factor&gt;   4.520&lt;/_impact_factor&gt;&lt;_isbn&gt;03605442&lt;/_isbn&gt;&lt;_journal&gt;Energy&lt;/_journal&gt;&lt;_modified&gt;61922133&lt;/_modified&gt;&lt;_pages&gt;637-645&lt;/_pages&gt;&lt;_tertiary_title&gt;Energy&lt;/_tertiary_title&gt;&lt;_url&gt;http://linkinghub.elsevier.com/retrieve/pii/S0360544216312762_x000d__x000a_http://api.elsevier.com/content/article/PII:S0360544216312762?httpAccept=text/xml&lt;/_url&gt;&lt;_volume&gt;115&lt;/_volume&gt;&lt;/Details&gt;&lt;Extra&gt;&lt;DBUID&gt;{041FD428-49D6-4150-9AC0-73EFD7B91B78}&lt;/DBUID&gt;&lt;/Extra&gt;&lt;/Item&gt;&lt;/References&gt;&lt;/Group&gt;&lt;Group&gt;&lt;References&gt;&lt;Item&gt;&lt;ID&gt;798&lt;/ID&gt;&lt;UID&gt;{95C446E3-21B1-4824-BB2B-13C2E277D724}&lt;/UID&gt;&lt;Title&gt;Evaluation of critical success factors of implementation of ISO 14001 using analytic hierarchy process (AHP): a case study from Malaysia&lt;/Title&gt;&lt;Template&gt;Journal Article&lt;/Template&gt;&lt;Star&gt;0&lt;/Star&gt;&lt;Tag&gt;0&lt;/Tag&gt;&lt;Author&gt;Sambasivan, Murali; Fei, Ng Yun&lt;/Author&gt;&lt;Year&gt;2008&lt;/Year&gt;&lt;Details&gt;&lt;_accessed&gt;61922133&lt;/_accessed&gt;&lt;_collection_scope&gt;EI;SCIE;&lt;/_collection_scope&gt;&lt;_created&gt;61922133&lt;/_created&gt;&lt;_db_updated&gt;CrossRef&lt;/_db_updated&gt;&lt;_doi&gt;10.1016/j.jclepro.2007.08.003&lt;/_doi&gt;&lt;_impact_factor&gt;   5.715&lt;/_impact_factor&gt;&lt;_isbn&gt;09596526&lt;/_isbn&gt;&lt;_issue&gt;13&lt;/_issue&gt;&lt;_journal&gt;Journal of Cleaner Production&lt;/_journal&gt;&lt;_modified&gt;61922133&lt;/_modified&gt;&lt;_pages&gt;1424-1433&lt;/_pages&gt;&lt;_tertiary_title&gt;Journal of Cleaner Production&lt;/_tertiary_title&gt;&lt;_url&gt;http://linkinghub.elsevier.com/retrieve/pii/S0959652607001795_x000d__x000a_http://api.elsevier.com/content/article/PII:S0959652607001795?httpAccept=text/xml&lt;/_url&gt;&lt;_volume&gt;16&lt;/_volume&gt;&lt;/Details&gt;&lt;Extra&gt;&lt;DBUID&gt;{041FD428-49D6-4150-9AC0-73EFD7B91B78}&lt;/DBUID&gt;&lt;/Extra&gt;&lt;/Item&gt;&lt;/References&gt;&lt;/Group&gt;&lt;/Citation&gt;_x000a_"/>
    <w:docVar w:name="NE.Ref{753B4FAA-AFCE-4141-9FBC-4C88A0CE4278}" w:val=" ADDIN NE.Ref.{753B4FAA-AFCE-4141-9FBC-4C88A0CE4278}&lt;Citation&gt;&lt;Group&gt;&lt;References&gt;&lt;Item&gt;&lt;ID&gt;839&lt;/ID&gt;&lt;UID&gt;{1001582F-6FCD-471F-B722-4B463E9A1312}&lt;/UID&gt;&lt;Title&gt;Hardness of thermal sprayed coatings: Relevance of the scale of measurement&lt;/Title&gt;&lt;Template&gt;Journal Article&lt;/Template&gt;&lt;Star&gt;0&lt;/Star&gt;&lt;Tag&gt;0&lt;/Tag&gt;&lt;Author&gt;Chicot, D; Ageorges, H; Voda, M; Louis, G; Ben Dhia, M A; Palacio, C C; Kossman, S&lt;/Author&gt;&lt;Year&gt;2015&lt;/Year&gt;&lt;Details&gt;&lt;_accessed&gt;61935469&lt;/_accessed&gt;&lt;_collection_scope&gt;EI;&lt;/_collection_scope&gt;&lt;_created&gt;61935469&lt;/_created&gt;&lt;_db_updated&gt;CrossRef&lt;/_db_updated&gt;&lt;_doi&gt;10.1016/j.surfcoat.2014.04.043&lt;/_doi&gt;&lt;_impact_factor&gt;   2.589&lt;/_impact_factor&gt;&lt;_isbn&gt;02578972&lt;/_isbn&gt;&lt;_journal&gt;Surface and Coatings Technology&lt;/_journal&gt;&lt;_modified&gt;61935469&lt;/_modified&gt;&lt;_pages&gt;173-179&lt;/_pages&gt;&lt;_tertiary_title&gt;Surface and Coatings Technology&lt;/_tertiary_title&gt;&lt;_url&gt;http://linkinghub.elsevier.com/retrieve/pii/S0257897214003739_x000d__x000a_http://api.elsevier.com/content/article/PII:S0257897214003739?httpAccept=text/xml&lt;/_url&gt;&lt;_volume&gt;268&lt;/_volume&gt;&lt;/Details&gt;&lt;Extra&gt;&lt;DBUID&gt;{041FD428-49D6-4150-9AC0-73EFD7B91B78}&lt;/DBUID&gt;&lt;/Extra&gt;&lt;/Item&gt;&lt;/References&gt;&lt;/Group&gt;&lt;/Citation&gt;_x000a_"/>
    <w:docVar w:name="NE.Ref{89D7E00E-582E-46ED-AE27-E0566F80BC6E}" w:val=" ADDIN NE.Ref.{89D7E00E-582E-46ED-AE27-E0566F80BC6E}&lt;Citation&gt;&lt;Group&gt;&lt;References&gt;&lt;Item&gt;&lt;ID&gt;791&lt;/ID&gt;&lt;UID&gt;{62607E3D-1FC0-4541-A4B6-2CC5131EF1F9}&lt;/UID&gt;&lt;Title&gt;An improved MCDM DEA model for technology selection&lt;/Title&gt;&lt;Template&gt;Journal Article&lt;/Template&gt;&lt;Star&gt;0&lt;/Star&gt;&lt;Tag&gt;0&lt;/Tag&gt;&lt;Author&gt;Amin, Gholam R; Toloo, M; Sohrabi, B&lt;/Author&gt;&lt;Year&gt;2006&lt;/Year&gt;&lt;Details&gt;&lt;_accessed&gt;61912252&lt;/_accessed&gt;&lt;_cited_count&gt;35&lt;/_cited_count&gt;&lt;_collection_scope&gt;EI;SCI;SCIE;&lt;/_collection_scope&gt;&lt;_created&gt;61912251&lt;/_created&gt;&lt;_db_updated&gt;kuakujiansuo&lt;/_db_updated&gt;&lt;_impact_factor&gt;   2.325&lt;/_impact_factor&gt;&lt;_issue&gt;13&lt;/_issue&gt;&lt;_journal&gt;International Journal of Production Research&lt;/_journal&gt;&lt;_modified&gt;61912264&lt;/_modified&gt;&lt;_pages&gt;2681-2686&lt;/_pages&gt;&lt;_url&gt;http://xueshu.baidu.com/s?wd=paperuri:%289725fd2381b81b3ebee2d9e3a04e9102%29&amp;amp;filter=sc_long_sign&amp;amp;tn=SE_xueshusource_2kduw22v&amp;amp;sc_vurl=http://www.ingentaconnect.com/content/tandf/tprs/2006/00000044/00000013/art00010&amp;amp;ie=utf-8&amp;amp;sc_us=18052107231689657904&lt;/_url&gt;&lt;_volume&gt;44&lt;/_volume&gt;&lt;/Details&gt;&lt;Extra&gt;&lt;DBUID&gt;{041FD428-49D6-4150-9AC0-73EFD7B91B78}&lt;/DBUID&gt;&lt;/Extra&gt;&lt;/Item&gt;&lt;/References&gt;&lt;/Group&gt;&lt;/Citation&gt;_x000a_"/>
    <w:docVar w:name="NE.Ref{A0965D63-6ED6-42BB-AEAF-422F467EDED7}" w:val=" ADDIN NE.Ref.{A0965D63-6ED6-42BB-AEAF-422F467EDED7}&lt;Citation&gt;&lt;Group&gt;&lt;References&gt;&lt;Item&gt;&lt;ID&gt;344&lt;/ID&gt;&lt;UID&gt;{7B62524C-B33F-4302-B600-2DBBE8707C96}&lt;/UID&gt;&lt;Title&gt;CO2 emissions and mitigation potential of the Chinese manufacturing industry&lt;/Title&gt;&lt;Template&gt;Journal Article&lt;/Template&gt;&lt;Star&gt;0&lt;/Star&gt;&lt;Tag&gt;5&lt;/Tag&gt;&lt;Author&gt;Yan, Xiao; Fang, Yi-ping&lt;/Author&gt;&lt;Year&gt;2015&lt;/Year&gt;&lt;Details&gt;&lt;_accessed&gt;60947527&lt;/_accessed&gt;&lt;_collection_scope&gt;EI;SCIE;&lt;/_collection_scope&gt;&lt;_created&gt;60927412&lt;/_created&gt;&lt;_doi&gt;10.1016/j.jclepro.2015.01.051&lt;/_doi&gt;&lt;_impact_factor&gt;   5.715&lt;/_impact_factor&gt;&lt;_journal&gt;Journal of Cleaner Production&lt;/_journal&gt;&lt;_modified&gt;61907628&lt;/_modified&gt;&lt;_pages&gt;759-773&lt;/_pages&gt;&lt;_volume&gt;103&lt;/_volume&gt;&lt;/Details&gt;&lt;Extra&gt;&lt;DBUID&gt;{041FD428-49D6-4150-9AC0-73EFD7B91B78}&lt;/DBUID&gt;&lt;/Extra&gt;&lt;/Item&gt;&lt;/References&gt;&lt;/Group&gt;&lt;/Citation&gt;_x000a_"/>
    <w:docVar w:name="NE.Ref{A2B88870-7C4B-47CF-BB5A-321CE7A2E46C}" w:val=" ADDIN NE.Ref.{A2B88870-7C4B-47CF-BB5A-321CE7A2E46C}&lt;Citation&gt;&lt;Group&gt;&lt;References&gt;&lt;Item&gt;&lt;ID&gt;787&lt;/ID&gt;&lt;UID&gt;{D12A435D-114D-4053-8FDB-174395A4D849}&lt;/UID&gt;&lt;Title&gt;States and prospects of China characterised quality guarantee technology system for remanufactured parts&lt;/Title&gt;&lt;Template&gt;Journal Article&lt;/Template&gt;&lt;Star&gt;0&lt;/Star&gt;&lt;Tag&gt;0&lt;/Tag&gt;&lt;Author&gt;Xu, Bingshi; Dong, Shiyun; Shi, Peijing&lt;/Author&gt;&lt;Year&gt;2013&lt;/Year&gt;&lt;Details&gt;&lt;_accessed&gt;61910844&lt;/_accessed&gt;&lt;_created&gt;61910843&lt;/_created&gt;&lt;_issue&gt;20&lt;/_issue&gt;&lt;_journal&gt;Journal of mechanical engineering&lt;/_journal&gt;&lt;_modified&gt;61910844&lt;/_modified&gt;&lt;_pages&gt;84-90&lt;/_pages&gt;&lt;_volume&gt;49&lt;/_volume&gt;&lt;/Details&gt;&lt;Extra&gt;&lt;DBUID&gt;{041FD428-49D6-4150-9AC0-73EFD7B91B78}&lt;/DBUID&gt;&lt;/Extra&gt;&lt;/Item&gt;&lt;/References&gt;&lt;/Group&gt;&lt;/Citation&gt;_x000a_"/>
    <w:docVar w:name="NE.Ref{A30A4574-1703-45C7-839C-85D031EDDA5C}" w:val=" ADDIN NE.Ref.{A30A4574-1703-45C7-839C-85D031EDDA5C}&lt;Citation&gt;&lt;Group&gt;&lt;References&gt;&lt;Item&gt;&lt;ID&gt;832&lt;/ID&gt;&lt;UID&gt;{3B7D241F-AEE5-4F39-BC82-ED983889CA61}&lt;/UID&gt;&lt;Title&gt;Non-traditional restoring technologies for machinery remanufacturing&lt;/Title&gt;&lt;Template&gt;Book&lt;/Template&gt;&lt;Star&gt;0&lt;/Star&gt;&lt;Tag&gt;0&lt;/Tag&gt;&lt;Author&gt;Peng, Xingli; Gao, Yingcen; Lv, Guangshu&lt;/Author&gt;&lt;Year&gt;2011&lt;/Year&gt;&lt;Details&gt;&lt;_accessed&gt;61935222&lt;/_accessed&gt;&lt;_created&gt;61935222&lt;/_created&gt;&lt;_modified&gt;61935224&lt;/_modified&gt;&lt;_publisher&gt;Chemical Industry Press&lt;/_publisher&gt;&lt;_place_published&gt;Beijing, China&lt;/_place_published&gt;&lt;/Details&gt;&lt;Extra&gt;&lt;DBUID&gt;{041FD428-49D6-4150-9AC0-73EFD7B91B78}&lt;/DBUID&gt;&lt;/Extra&gt;&lt;/Item&gt;&lt;/References&gt;&lt;/Group&gt;&lt;/Citation&gt;_x000a_"/>
    <w:docVar w:name="NE.Ref{AB618F63-4222-4FD2-84E5-F01CD9815C89}" w:val=" ADDIN NE.Ref.{AB618F63-4222-4FD2-84E5-F01CD9815C89}&lt;Citation&gt;&lt;Group&gt;&lt;References&gt;&lt;Item&gt;&lt;ID&gt;840&lt;/ID&gt;&lt;UID&gt;{2B3F3C5E-D1F2-480C-BEF5-5713BE73F12E}&lt;/UID&gt;&lt;Title&gt;Significance of in-situ dry-ice blasting on the microstructure, crystallinity and bonding strength of plasma-sprayed hydroxyapatite coatings&lt;/Title&gt;&lt;Template&gt;Journal Article&lt;/Template&gt;&lt;Star&gt;0&lt;/Star&gt;&lt;Tag&gt;0&lt;/Tag&gt;&lt;Author&gt;Dong, Shujuan; Zeng, Jinyan; Li, Lifen; Sun, Junbin; Yang, Xiong; Liao, Hanlin&lt;/Author&gt;&lt;Year&gt;2017&lt;/Year&gt;&lt;Details&gt;&lt;_accessed&gt;61935479&lt;/_accessed&gt;&lt;_collection_scope&gt;EI;SCIE;&lt;/_collection_scope&gt;&lt;_created&gt;61935479&lt;/_created&gt;&lt;_db_updated&gt;CrossRef&lt;/_db_updated&gt;&lt;_doi&gt;10.1016/j.jmbbm.2017.03.003&lt;/_doi&gt;&lt;_impact_factor&gt;   3.110&lt;/_impact_factor&gt;&lt;_isbn&gt;17516161&lt;/_isbn&gt;&lt;_journal&gt;Journal of the Mechanical Behavior of Biomedical Materials&lt;/_journal&gt;&lt;_modified&gt;61935479&lt;/_modified&gt;&lt;_pages&gt;136-147&lt;/_pages&gt;&lt;_tertiary_title&gt;Journal of the Mechanical Behavior of Biomedical Materials&lt;/_tertiary_title&gt;&lt;_url&gt;http://linkinghub.elsevier.com/retrieve/pii/S175161611730098X_x000d__x000a_http://api.elsevier.com/content/article/PII:S175161611730098X?httpAccept=text/plain&lt;/_url&gt;&lt;_volume&gt;71&lt;/_volume&gt;&lt;/Details&gt;&lt;Extra&gt;&lt;DBUID&gt;{041FD428-49D6-4150-9AC0-73EFD7B91B78}&lt;/DBUID&gt;&lt;/Extra&gt;&lt;/Item&gt;&lt;/References&gt;&lt;/Group&gt;&lt;/Citation&gt;_x000a_"/>
    <w:docVar w:name="NE.Ref{B6338028-3A87-4F96-BB7D-B73D788289A6}" w:val=" ADDIN NE.Ref.{B6338028-3A87-4F96-BB7D-B73D788289A6}&lt;Citation&gt;&lt;Group&gt;&lt;References&gt;&lt;Item&gt;&lt;ID&gt;842&lt;/ID&gt;&lt;UID&gt;{243F3A87-275E-480E-BBEC-7DCF72860D07}&lt;/UID&gt;&lt;Title&gt;Imprecise Shannon’s Entropy and Multi Attribute Decision Making&lt;/Title&gt;&lt;Template&gt;Journal Article&lt;/Template&gt;&lt;Star&gt;0&lt;/Star&gt;&lt;Tag&gt;0&lt;/Tag&gt;&lt;Author&gt;Lotfi, Farhad Hosseinzadeh; Fallahnejad, Reza&lt;/Author&gt;&lt;Year&gt;2010&lt;/Year&gt;&lt;Details&gt;&lt;_accessed&gt;61940807&lt;/_accessed&gt;&lt;_collection_scope&gt;SCIE;&lt;/_collection_scope&gt;&lt;_created&gt;61940757&lt;/_created&gt;&lt;_date&gt;57860640&lt;/_date&gt;&lt;_db_updated&gt;CrossRef&lt;/_db_updated&gt;&lt;_doi&gt;10.3390/e12010053&lt;/_doi&gt;&lt;_impact_factor&gt;   1.821&lt;/_impact_factor&gt;&lt;_isbn&gt;1099-4300&lt;/_isbn&gt;&lt;_issue&gt;1&lt;/_issue&gt;&lt;_journal&gt;Entropy&lt;/_journal&gt;&lt;_modified&gt;61940757&lt;/_modified&gt;&lt;_pages&gt;53-62&lt;/_pages&gt;&lt;_tertiary_title&gt;Entropy&lt;/_tertiary_title&gt;&lt;_url&gt;http://www.mdpi.com/1099-4300/12/1/53/&lt;/_url&gt;&lt;_volume&gt;12&lt;/_volume&gt;&lt;/Details&gt;&lt;Extra&gt;&lt;DBUID&gt;{041FD428-49D6-4150-9AC0-73EFD7B91B78}&lt;/DBUID&gt;&lt;/Extra&gt;&lt;/Item&gt;&lt;/References&gt;&lt;/Group&gt;&lt;/Citation&gt;_x000a_"/>
    <w:docVar w:name="NE.Ref{BF721A9F-3B4D-48DD-831C-D297A787ED2E}" w:val=" ADDIN NE.Ref.{BF721A9F-3B4D-48DD-831C-D297A787ED2E}&lt;Citation&gt;&lt;Group&gt;&lt;References&gt;&lt;Item&gt;&lt;ID&gt;818&lt;/ID&gt;&lt;UID&gt;{421F2F11-7B73-4C99-A321-F815025556D2}&lt;/UID&gt;&lt;Title&gt;Fuzzy goal programming for health-care organization&lt;/Title&gt;&lt;Template&gt;Journal Article&lt;/Template&gt;&lt;Star&gt;0&lt;/Star&gt;&lt;Tag&gt;0&lt;/Tag&gt;&lt;Author&gt;Turgay, Safіye; Taşkın, Harun&lt;/Author&gt;&lt;Year&gt;2015&lt;/Year&gt;&lt;Details&gt;&lt;_accessed&gt;61922357&lt;/_accessed&gt;&lt;_collection_scope&gt;SCIE;&lt;/_collection_scope&gt;&lt;_created&gt;61922357&lt;/_created&gt;&lt;_db_updated&gt;CrossRef&lt;/_db_updated&gt;&lt;_doi&gt;10.1016/j.cie.2014.12.012&lt;/_doi&gt;&lt;_impact_factor&gt;   2.623&lt;/_impact_factor&gt;&lt;_isbn&gt;03608352&lt;/_isbn&gt;&lt;_journal&gt;Computers &amp;amp; Industrial Engineering&lt;/_journal&gt;&lt;_modified&gt;61922358&lt;/_modified&gt;&lt;_pages&gt;14-21&lt;/_pages&gt;&lt;_tertiary_title&gt;Computers &amp;amp; Industrial Engineering&lt;/_tertiary_title&gt;&lt;_url&gt;http://linkinghub.elsevier.com/retrieve/pii/S0360835214004410_x000d__x000a_http://api.elsevier.com/content/article/PII:S0360835214004410?httpAccept=text/xml&lt;/_url&gt;&lt;_volume&gt;86&lt;/_volume&gt;&lt;/Details&gt;&lt;Extra&gt;&lt;DBUID&gt;{041FD428-49D6-4150-9AC0-73EFD7B91B78}&lt;/DBUID&gt;&lt;/Extra&gt;&lt;/Item&gt;&lt;/References&gt;&lt;/Group&gt;&lt;Group&gt;&lt;References&gt;&lt;Item&gt;&lt;ID&gt;817&lt;/ID&gt;&lt;UID&gt;{B6F5E1D6-6752-49B5-A47E-2706EF73D1E5}&lt;/UID&gt;&lt;Title&gt;A financial approach to renewable energy production in Greece using goal programming&lt;/Title&gt;&lt;Template&gt;Journal Article&lt;/Template&gt;&lt;Star&gt;0&lt;/Star&gt;&lt;Tag&gt;0&lt;/Tag&gt;&lt;Author&gt;Zografidou, Eleni; Petridis, Konstantinos; Petridis, Nikolaos E; Arabatzis, Garyfallos&lt;/Author&gt;&lt;Year&gt;2017&lt;/Year&gt;&lt;Details&gt;&lt;_accessed&gt;61922357&lt;/_accessed&gt;&lt;_collection_scope&gt;EI;SCIE;&lt;/_collection_scope&gt;&lt;_created&gt;61922357&lt;/_created&gt;&lt;_db_updated&gt;CrossRef&lt;/_db_updated&gt;&lt;_doi&gt;10.1016/j.renene.2017.01.044&lt;/_doi&gt;&lt;_impact_factor&gt;   4.357&lt;/_impact_factor&gt;&lt;_isbn&gt;09601481&lt;/_isbn&gt;&lt;_journal&gt;Renewable Energy&lt;/_journal&gt;&lt;_modified&gt;61922358&lt;/_modified&gt;&lt;_pages&gt;37-51&lt;/_pages&gt;&lt;_tertiary_title&gt;Renewable Energy&lt;/_tertiary_title&gt;&lt;_url&gt;http://linkinghub.elsevier.com/retrieve/pii/S096014811730054X_x000d__x000a_http://api.elsevier.com/content/article/PII:S096014811730054X?httpAccept=text/plain&lt;/_url&gt;&lt;_volume&gt;108&lt;/_volume&gt;&lt;/Details&gt;&lt;Extra&gt;&lt;DBUID&gt;{041FD428-49D6-4150-9AC0-73EFD7B91B78}&lt;/DBUID&gt;&lt;/Extra&gt;&lt;/Item&gt;&lt;/References&gt;&lt;/Group&gt;&lt;Group&gt;&lt;References&gt;&lt;Item&gt;&lt;ID&gt;816&lt;/ID&gt;&lt;UID&gt;{0DE18FF2-4E44-4608-94C2-477B1E21BF31}&lt;/UID&gt;&lt;Title&gt;A goal programming based model system for community energy plan&lt;/Title&gt;&lt;Template&gt;Journal Article&lt;/Template&gt;&lt;Star&gt;0&lt;/Star&gt;&lt;Tag&gt;0&lt;/Tag&gt;&lt;Author&gt;Huang, Zishuo; Yu, Hang; Chu, Xiangyang; Peng, Zhenwei&lt;/Author&gt;&lt;Year&gt;2017&lt;/Year&gt;&lt;Details&gt;&lt;_accessed&gt;61922357&lt;/_accessed&gt;&lt;_collection_scope&gt;EI;SCI;SCIE;&lt;/_collection_scope&gt;&lt;_created&gt;61922357&lt;/_created&gt;&lt;_db_updated&gt;CrossRef&lt;/_db_updated&gt;&lt;_doi&gt;10.1016/j.energy.2017.06.057&lt;/_doi&gt;&lt;_impact_factor&gt;   4.520&lt;/_impact_factor&gt;&lt;_isbn&gt;03605442&lt;/_isbn&gt;&lt;_journal&gt;Energy&lt;/_journal&gt;&lt;_modified&gt;61922357&lt;/_modified&gt;&lt;_pages&gt;893-901&lt;/_pages&gt;&lt;_tertiary_title&gt;Energy&lt;/_tertiary_title&gt;&lt;_url&gt;http://linkinghub.elsevier.com/retrieve/pii/S0360544217310514_x000d__x000a_http://api.elsevier.com/content/article/PII:S0360544217310514?httpAccept=text/xml&lt;/_url&gt;&lt;_volume&gt;134&lt;/_volume&gt;&lt;/Details&gt;&lt;Extra&gt;&lt;DBUID&gt;{041FD428-49D6-4150-9AC0-73EFD7B91B78}&lt;/DBUID&gt;&lt;/Extra&gt;&lt;/Item&gt;&lt;/References&gt;&lt;/Group&gt;&lt;/Citation&gt;_x000a_"/>
    <w:docVar w:name="NE.Ref{CEC6C75D-AD9C-4951-9DE0-3FD415FD0214}" w:val=" ADDIN NE.Ref.{CEC6C75D-AD9C-4951-9DE0-3FD415FD0214}&lt;Citation&gt;&lt;Group&gt;&lt;References&gt;&lt;Item&gt;&lt;ID&gt;588&lt;/ID&gt;&lt;UID&gt;{34ABFEE3-320C-4F0A-9F9D-6E51CAD1CF00}&lt;/UID&gt;&lt;Title&gt;Additive manufacturing technologies: Rapid prototyping to direct digital manufacturing&lt;/Title&gt;&lt;Template&gt;Book&lt;/Template&gt;&lt;Star&gt;0&lt;/Star&gt;&lt;Tag&gt;0&lt;/Tag&gt;&lt;Author&gt;Gibson, Ian; Rosen, David W; Stucker, Brent&lt;/Author&gt;&lt;Year&gt;2009&lt;/Year&gt;&lt;Details&gt;&lt;_accessed&gt;61915256&lt;/_accessed&gt;&lt;_created&gt;61308960&lt;/_created&gt;&lt;_modified&gt;61915275&lt;/_modified&gt;&lt;_place_published&gt;New York, USA&lt;/_place_published&gt;&lt;_publisher&gt;Springer Science+Business Media&lt;/_publisher&gt;&lt;/Details&gt;&lt;Extra&gt;&lt;DBUID&gt;{041FD428-49D6-4150-9AC0-73EFD7B91B78}&lt;/DBUID&gt;&lt;/Extra&gt;&lt;/Item&gt;&lt;/References&gt;&lt;/Group&gt;&lt;/Citation&gt;_x000a_"/>
    <w:docVar w:name="NE.Ref{D3F540F7-3262-48E6-827F-A72A0ADB8A8D}" w:val=" ADDIN NE.Ref.{D3F540F7-3262-48E6-827F-A72A0ADB8A8D}&lt;Citation&gt;&lt;Group&gt;&lt;References&gt;&lt;Item&gt;&lt;ID&gt;837&lt;/ID&gt;&lt;UID&gt;{F9E789C6-1DA6-4185-AB2F-62D50E908FDA}&lt;/UID&gt;&lt;Title&gt;Microstructure and porosity evaluation in laser-cladding deposited Ni-based coatings&lt;/Title&gt;&lt;Template&gt;Journal Article&lt;/Template&gt;&lt;Star&gt;0&lt;/Star&gt;&lt;Tag&gt;0&lt;/Tag&gt;&lt;Author&gt;Zeng, Chao; Tian, Wei; Liao, Wen He; Hua, Liang&lt;/Author&gt;&lt;Year&gt;2016&lt;/Year&gt;&lt;Details&gt;&lt;_accessed&gt;61935377&lt;/_accessed&gt;&lt;_collection_scope&gt;EI;&lt;/_collection_scope&gt;&lt;_created&gt;61935377&lt;/_created&gt;&lt;_db_updated&gt;CrossRef&lt;/_db_updated&gt;&lt;_doi&gt;10.1016/j.surfcoat.2016.03.083&lt;/_doi&gt;&lt;_impact_factor&gt;   2.589&lt;/_impact_factor&gt;&lt;_isbn&gt;02578972&lt;/_isbn&gt;&lt;_journal&gt;Surface and Coatings Technology&lt;/_journal&gt;&lt;_modified&gt;61935377&lt;/_modified&gt;&lt;_pages&gt;122-130&lt;/_pages&gt;&lt;_tertiary_title&gt;Surface and Coatings Technology&lt;/_tertiary_title&gt;&lt;_url&gt;http://linkinghub.elsevier.com/retrieve/pii/S0257897216302134_x000d__x000a_http://api.elsevier.com/content/article/PII:S0257897216302134?httpAccept=text/xml&lt;/_url&gt;&lt;_volume&gt;294&lt;/_volume&gt;&lt;/Details&gt;&lt;Extra&gt;&lt;DBUID&gt;{041FD428-49D6-4150-9AC0-73EFD7B91B78}&lt;/DBUID&gt;&lt;/Extra&gt;&lt;/Item&gt;&lt;/References&gt;&lt;/Group&gt;&lt;/Citation&gt;_x000a_"/>
    <w:docVar w:name="NE.Ref{DB2E7480-4D76-47BA-B8A6-B8A02A66FADA}" w:val=" ADDIN NE.Ref.{DB2E7480-4D76-47BA-B8A6-B8A02A66FADA}&lt;Citation&gt;&lt;Group&gt;&lt;References&gt;&lt;Item&gt;&lt;ID&gt;785&lt;/ID&gt;&lt;UID&gt;{6FD9321A-62A4-4AD4-8C47-1258A0DDC7F8}&lt;/UID&gt;&lt;Title&gt;A holistic approach for decision on selection of end-of-life products recovery options&lt;/Title&gt;&lt;Template&gt;Journal Article&lt;/Template&gt;&lt;Star&gt;0&lt;/Star&gt;&lt;Tag&gt;0&lt;/Tag&gt;&lt;Author&gt;Ziout, A; Azab, A; Atwan, M&lt;/Author&gt;&lt;Year&gt;2014&lt;/Year&gt;&lt;Details&gt;&lt;_accessed&gt;61883541&lt;/_accessed&gt;&lt;_cited_count&gt;22&lt;/_cited_count&gt;&lt;_collection_scope&gt;EI;SCIE;&lt;/_collection_scope&gt;&lt;_created&gt;61883540&lt;/_created&gt;&lt;_db_updated&gt;kuakujiansuo&lt;/_db_updated&gt;&lt;_doi&gt;10.1016/j.jclepro.2013.10.001&lt;/_doi&gt;&lt;_impact_factor&gt;   5.715&lt;/_impact_factor&gt;&lt;_journal&gt;Journal of Cleaner Production&lt;/_journal&gt;&lt;_modified&gt;61883543&lt;/_modified&gt;&lt;_pages&gt;497-516&lt;/_pages&gt;&lt;_url&gt;http://xueshu.baidu.com/s?wd=paperuri:%2888728bc5cdf51cdc44138257553e3f49%29&amp;amp;filter=sc_long_sign&amp;amp;tn=SE_xueshusource_2kduw22v&amp;amp;sc_vurl=http://www.sciencedirect.com/science/article/pii/S0959652613006641&amp;amp;ie=utf-8&amp;amp;sc_us=15244479161022270305&lt;/_url&gt;&lt;_volume&gt;65&lt;/_volume&gt;&lt;/Details&gt;&lt;Extra&gt;&lt;DBUID&gt;{041FD428-49D6-4150-9AC0-73EFD7B91B78}&lt;/DBUID&gt;&lt;/Extra&gt;&lt;/Item&gt;&lt;/References&gt;&lt;/Group&gt;&lt;/Citation&gt;_x000a_"/>
    <w:docVar w:name="NE.Ref{DD09BA66-BEB1-4A2A-9D59-17D993044668}" w:val=" ADDIN NE.Ref.{DD09BA66-BEB1-4A2A-9D59-17D993044668}&lt;Citation&gt;&lt;Group&gt;&lt;References&gt;&lt;Item&gt;&lt;ID&gt;77&lt;/ID&gt;&lt;UID&gt;{913801D3-49B4-4D31-9876-D6AE5E376A14}&lt;/UID&gt;&lt;Title&gt;Remanufacturing and Energy Savings&lt;/Title&gt;&lt;Template&gt;Journal Article&lt;/Template&gt;&lt;Star&gt;0&lt;/Star&gt;&lt;Tag&gt;5&lt;/Tag&gt;&lt;Author&gt;Gutowski, Timothy G; Sahni, Sahil; Boustani, Avid; Graves, Stephen C&lt;/Author&gt;&lt;Year&gt;2011&lt;/Year&gt;&lt;Details&gt;&lt;_accessed&gt;60853442&lt;/_accessed&gt;&lt;_collection_scope&gt;SCI;SCIE;&lt;/_collection_scope&gt;&lt;_created&gt;60853442&lt;/_created&gt;&lt;_date&gt;58573440&lt;/_date&gt;&lt;_db_updated&gt;CrossRef&lt;/_db_updated&gt;&lt;_doi&gt;10.1021/es102598b&lt;/_doi&gt;&lt;_impact_factor&gt;   6.198&lt;/_impact_factor&gt;&lt;_isbn&gt;0013-936X&lt;/_isbn&gt;&lt;_issue&gt;10&lt;/_issue&gt;&lt;_journal&gt;Environmental Science &amp;amp; Technology&lt;/_journal&gt;&lt;_modified&gt;61916616&lt;/_modified&gt;&lt;_pages&gt;4540-4547&lt;/_pages&gt;&lt;_tertiary_title&gt;Environ. Sci. Technol.&lt;/_tertiary_title&gt;&lt;_url&gt;http://pubs.acs.org/doi/abs/10.1021/es102598b&lt;/_url&gt;&lt;_volume&gt;45&lt;/_volume&gt;&lt;/Details&gt;&lt;Extra&gt;&lt;DBUID&gt;{041FD428-49D6-4150-9AC0-73EFD7B91B78}&lt;/DBUID&gt;&lt;/Extra&gt;&lt;/Item&gt;&lt;/References&gt;&lt;/Group&gt;&lt;/Citation&gt;_x000a_"/>
    <w:docVar w:name="NE.Ref{DD53D973-DBA0-41F1-B6E1-58D977EE6DBD}" w:val=" ADDIN NE.Ref.{DD53D973-DBA0-41F1-B6E1-58D977EE6DBD}&lt;Citation&gt;&lt;Group&gt;&lt;References&gt;&lt;Item&gt;&lt;ID&gt;841&lt;/ID&gt;&lt;UID&gt;{D917C6EA-9537-4D14-A2CC-3E41234666F3}&lt;/UID&gt;&lt;Title&gt;The deformation of the substrate during indentation into superhard coatings: Bückle&amp;apos;s rule revised&lt;/Title&gt;&lt;Template&gt;Journal Article&lt;/Template&gt;&lt;Star&gt;0&lt;/Star&gt;&lt;Tag&gt;0&lt;/Tag&gt;&lt;Author&gt;Veprek-Heijman, Maritza G J; Veprek, Stan&lt;/Author&gt;&lt;Year&gt;2015&lt;/Year&gt;&lt;Details&gt;&lt;_accessed&gt;61935488&lt;/_accessed&gt;&lt;_collection_scope&gt;EI;&lt;/_collection_scope&gt;&lt;_created&gt;61935488&lt;/_created&gt;&lt;_db_updated&gt;CrossRef&lt;/_db_updated&gt;&lt;_doi&gt;10.1016/j.surfcoat.2015.10.064&lt;/_doi&gt;&lt;_impact_factor&gt;   2.589&lt;/_impact_factor&gt;&lt;_isbn&gt;02578972&lt;/_isbn&gt;&lt;_journal&gt;Surface and Coatings Technology&lt;/_journal&gt;&lt;_modified&gt;61935488&lt;/_modified&gt;&lt;_pages&gt;206-214&lt;/_pages&gt;&lt;_tertiary_title&gt;Surface and Coatings Technology&lt;/_tertiary_title&gt;&lt;_url&gt;http://linkinghub.elsevier.com/retrieve/pii/S0257897215005745_x000d__x000a_http://api.elsevier.com/content/article/PII:S0257897215005745?httpAccept=text/xml&lt;/_url&gt;&lt;_volume&gt;284&lt;/_volume&gt;&lt;/Details&gt;&lt;Extra&gt;&lt;DBUID&gt;{041FD428-49D6-4150-9AC0-73EFD7B91B78}&lt;/DBUID&gt;&lt;/Extra&gt;&lt;/Item&gt;&lt;/References&gt;&lt;/Group&gt;&lt;/Citation&gt;_x000a_"/>
    <w:docVar w:name="NE.Ref{EC00C891-D13F-43BC-8699-DAE292AA2949}" w:val=" ADDIN NE.Ref.{EC00C891-D13F-43BC-8699-DAE292AA2949}&lt;Citation&gt;&lt;Group&gt;&lt;References&gt;&lt;Item&gt;&lt;ID&gt;43&lt;/ID&gt;&lt;UID&gt;{C1DB3502-3D6D-421C-BC1B-26F5DEC08952}&lt;/UID&gt;&lt;Title&gt;Evaluation of environmental efficiency in China using data envelopment analysis&lt;/Title&gt;&lt;Template&gt;Journal Article&lt;/Template&gt;&lt;Star&gt;0&lt;/Star&gt;&lt;Tag&gt;0&lt;/Tag&gt;&lt;Author&gt;Chen, Jiandong; Song, Malin; Xu, Long&lt;/Author&gt;&lt;Year&gt;2015&lt;/Year&gt;&lt;Details&gt;&lt;_accessed&gt;60853437&lt;/_accessed&gt;&lt;_collection_scope&gt;EI;SCIE;&lt;/_collection_scope&gt;&lt;_created&gt;60853437&lt;/_created&gt;&lt;_db_updated&gt;CrossRef&lt;/_db_updated&gt;&lt;_doi&gt;10.1016/j.ecolind.2014.05.008&lt;/_doi&gt;&lt;_impact_factor&gt;   3.898&lt;/_impact_factor&gt;&lt;_isbn&gt;1470160X&lt;/_isbn&gt;&lt;_journal&gt;Ecological Indicators&lt;/_journal&gt;&lt;_modified&gt;61922215&lt;/_modified&gt;&lt;_pages&gt;577-583&lt;/_pages&gt;&lt;_tertiary_title&gt;Ecological Indicators&lt;/_tertiary_title&gt;&lt;_url&gt;http://linkinghub.elsevier.com/retrieve/pii/S1470160X14002106_x000d__x000a_http://api.elsevier.com/content/article/PII:S1470160X14002106?httpAccept=text/xml&lt;/_url&gt;&lt;_volume&gt;52&lt;/_volume&gt;&lt;/Details&gt;&lt;Extra&gt;&lt;DBUID&gt;{041FD428-49D6-4150-9AC0-73EFD7B91B78}&lt;/DBUID&gt;&lt;/Extra&gt;&lt;/Item&gt;&lt;/References&gt;&lt;/Group&gt;&lt;Group&gt;&lt;References&gt;&lt;Item&gt;&lt;ID&gt;811&lt;/ID&gt;&lt;UID&gt;{81610F5B-86DB-483E-89FD-96B20706781A}&lt;/UID&gt;&lt;Title&gt;Bi-Objective Multiple Criteria Data Envelopment Analysis combined with the Overall Equipment Effectiveness: An application in an automotive company&lt;/Title&gt;&lt;Template&gt;Journal Article&lt;/Template&gt;&lt;Star&gt;0&lt;/Star&gt;&lt;Tag&gt;0&lt;/Tag&gt;&lt;Author&gt;Da Silva, Aneirson Francisco; Marins, Fernando Augusto Silva; Tamura, Patricia Miyuki; Dias, Erica Ximenes&lt;/Author&gt;&lt;Year&gt;2017&lt;/Year&gt;&lt;Details&gt;&lt;_accessed&gt;61922214&lt;/_accessed&gt;&lt;_collection_scope&gt;EI;SCIE;&lt;/_collection_scope&gt;&lt;_created&gt;61922214&lt;/_created&gt;&lt;_db_updated&gt;CrossRef&lt;/_db_updated&gt;&lt;_doi&gt;10.1016/j.jclepro.2017.04.147&lt;/_doi&gt;&lt;_impact_factor&gt;   5.715&lt;/_impact_factor&gt;&lt;_isbn&gt;09596526&lt;/_isbn&gt;&lt;_journal&gt;Journal of Cleaner Production&lt;/_journal&gt;&lt;_modified&gt;61922214&lt;/_modified&gt;&lt;_pages&gt;278-288&lt;/_pages&gt;&lt;_tertiary_title&gt;Journal of Cleaner Production&lt;/_tertiary_title&gt;&lt;_url&gt;http://linkinghub.elsevier.com/retrieve/pii/S0959652617308764_x000d__x000a_http://api.elsevier.com/content/article/PII:S0959652617308764?httpAccept=text/xml&lt;/_url&gt;&lt;_volume&gt;157&lt;/_volume&gt;&lt;/Details&gt;&lt;Extra&gt;&lt;DBUID&gt;{041FD428-49D6-4150-9AC0-73EFD7B91B78}&lt;/DBUID&gt;&lt;/Extra&gt;&lt;/Item&gt;&lt;/References&gt;&lt;/Group&gt;&lt;Group&gt;&lt;References&gt;&lt;Item&gt;&lt;ID&gt;809&lt;/ID&gt;&lt;UID&gt;{A3E01D89-655D-4669-B04B-DD20B66405F1}&lt;/UID&gt;&lt;Title&gt;Data envelopment analysis application in sustainability: The origins, development and future directions&lt;/Title&gt;&lt;Template&gt;Journal Article&lt;/Template&gt;&lt;Star&gt;0&lt;/Star&gt;&lt;Tag&gt;0&lt;/Tag&gt;&lt;Author&gt;Zhou, Haibo; Yang, Yi; Chen, Yao; Zhu, Joe&lt;/Author&gt;&lt;Year&gt;2018&lt;/Year&gt;&lt;Details&gt;&lt;_accessed&gt;61922214&lt;/_accessed&gt;&lt;_collection_scope&gt;EI;SCIE;&lt;/_collection_scope&gt;&lt;_created&gt;61922214&lt;/_created&gt;&lt;_db_updated&gt;CrossRef&lt;/_db_updated&gt;&lt;_doi&gt;10.1016/j.ejor.2017.06.023&lt;/_doi&gt;&lt;_impact_factor&gt;   3.297&lt;/_impact_factor&gt;&lt;_isbn&gt;03772217&lt;/_isbn&gt;&lt;_issue&gt;1&lt;/_issue&gt;&lt;_journal&gt;European Journal of Operational Research&lt;/_journal&gt;&lt;_modified&gt;61922214&lt;/_modified&gt;&lt;_pages&gt;1-16&lt;/_pages&gt;&lt;_tertiary_title&gt;European Journal of Operational Research&lt;/_tertiary_title&gt;&lt;_url&gt;http://linkinghub.elsevier.com/retrieve/pii/S0377221717305623_x000d__x000a_http://api.elsevier.com/content/article/PII:S0377221717305623?httpAccept=text/xml&lt;/_url&gt;&lt;_volume&gt;264&lt;/_volume&gt;&lt;/Details&gt;&lt;Extra&gt;&lt;DBUID&gt;{041FD428-49D6-4150-9AC0-73EFD7B91B78}&lt;/DBUID&gt;&lt;/Extra&gt;&lt;/Item&gt;&lt;/References&gt;&lt;/Group&gt;&lt;/Citation&gt;_x000a_"/>
    <w:docVar w:name="NE.Ref{F082DF6E-5BF9-48D8-AD20-AFF783445027}" w:val=" ADDIN NE.Ref.{F082DF6E-5BF9-48D8-AD20-AFF783445027}&lt;Citation&gt;&lt;Group&gt;&lt;References&gt;&lt;Item&gt;&lt;ID&gt;792&lt;/ID&gt;&lt;UID&gt;{8756A75C-719E-46A4-AD9D-429882878FF9}&lt;/UID&gt;&lt;Title&gt;Evaluation of machine selection by the AHP method&lt;/Title&gt;&lt;Template&gt;Journal Article&lt;/Template&gt;&lt;Star&gt;0&lt;/Star&gt;&lt;Tag&gt;0&lt;/Tag&gt;&lt;Author&gt;Lin, Zone-Ching; Yang, Chu-Been&lt;/Author&gt;&lt;Year&gt;1996&lt;/Year&gt;&lt;Details&gt;&lt;_accessed&gt;61912340&lt;/_accessed&gt;&lt;_collection_scope&gt;EI;SCIE;&lt;/_collection_scope&gt;&lt;_created&gt;61912340&lt;/_created&gt;&lt;_impact_factor&gt;   3.147&lt;/_impact_factor&gt;&lt;_issue&gt;3-4&lt;/_issue&gt;&lt;_journal&gt;Journal of Materials Processing Technology&lt;/_journal&gt;&lt;_modified&gt;61912340&lt;/_modified&gt;&lt;_pages&gt;253-258&lt;/_pages&gt;&lt;_volume&gt;57&lt;/_volume&gt;&lt;/Details&gt;&lt;Extra&gt;&lt;DBUID&gt;{041FD428-49D6-4150-9AC0-73EFD7B91B78}&lt;/DBUID&gt;&lt;/Extra&gt;&lt;/Item&gt;&lt;/References&gt;&lt;/Group&gt;&lt;/Citation&gt;_x000a_"/>
    <w:docVar w:name="ne_docsoft" w:val="MSWord"/>
    <w:docVar w:name="ne_docversion" w:val="NoteExpress 2.0"/>
    <w:docVar w:name="ne_stylename" w:val="J Cleaner Production New"/>
  </w:docVars>
  <w:rsids>
    <w:rsidRoot w:val="001374EE"/>
    <w:rsid w:val="0000111B"/>
    <w:rsid w:val="00001130"/>
    <w:rsid w:val="000019B5"/>
    <w:rsid w:val="00001C1F"/>
    <w:rsid w:val="00001E15"/>
    <w:rsid w:val="00002038"/>
    <w:rsid w:val="000021DF"/>
    <w:rsid w:val="0000297B"/>
    <w:rsid w:val="00002E60"/>
    <w:rsid w:val="000074E9"/>
    <w:rsid w:val="00007C08"/>
    <w:rsid w:val="000120F4"/>
    <w:rsid w:val="00013DB6"/>
    <w:rsid w:val="000140BB"/>
    <w:rsid w:val="0001488B"/>
    <w:rsid w:val="000152A8"/>
    <w:rsid w:val="00015F98"/>
    <w:rsid w:val="00016706"/>
    <w:rsid w:val="00020AAE"/>
    <w:rsid w:val="00021BC0"/>
    <w:rsid w:val="0002381C"/>
    <w:rsid w:val="00023911"/>
    <w:rsid w:val="00024C34"/>
    <w:rsid w:val="000257E5"/>
    <w:rsid w:val="0002738A"/>
    <w:rsid w:val="00027CAF"/>
    <w:rsid w:val="0003075D"/>
    <w:rsid w:val="00030A2A"/>
    <w:rsid w:val="000326BB"/>
    <w:rsid w:val="00034E0F"/>
    <w:rsid w:val="00035BB8"/>
    <w:rsid w:val="000370D7"/>
    <w:rsid w:val="000373E0"/>
    <w:rsid w:val="00037F41"/>
    <w:rsid w:val="00041547"/>
    <w:rsid w:val="00041AEC"/>
    <w:rsid w:val="00044EEA"/>
    <w:rsid w:val="00046791"/>
    <w:rsid w:val="00047328"/>
    <w:rsid w:val="0004764F"/>
    <w:rsid w:val="0005173B"/>
    <w:rsid w:val="00052D46"/>
    <w:rsid w:val="00053DFC"/>
    <w:rsid w:val="0005470E"/>
    <w:rsid w:val="000553E7"/>
    <w:rsid w:val="00056D94"/>
    <w:rsid w:val="00057235"/>
    <w:rsid w:val="0006054C"/>
    <w:rsid w:val="0006100C"/>
    <w:rsid w:val="000615BD"/>
    <w:rsid w:val="00064201"/>
    <w:rsid w:val="0006744F"/>
    <w:rsid w:val="00067CD9"/>
    <w:rsid w:val="0007155A"/>
    <w:rsid w:val="0007194F"/>
    <w:rsid w:val="00073F29"/>
    <w:rsid w:val="00074BB6"/>
    <w:rsid w:val="000756F8"/>
    <w:rsid w:val="00075B3D"/>
    <w:rsid w:val="0007754E"/>
    <w:rsid w:val="00083298"/>
    <w:rsid w:val="00083C28"/>
    <w:rsid w:val="00084FFD"/>
    <w:rsid w:val="00086D2C"/>
    <w:rsid w:val="00087A33"/>
    <w:rsid w:val="00090766"/>
    <w:rsid w:val="00092FBA"/>
    <w:rsid w:val="00096202"/>
    <w:rsid w:val="00097D90"/>
    <w:rsid w:val="000A0DED"/>
    <w:rsid w:val="000A1FF4"/>
    <w:rsid w:val="000A21F1"/>
    <w:rsid w:val="000A4984"/>
    <w:rsid w:val="000A533D"/>
    <w:rsid w:val="000A6AD9"/>
    <w:rsid w:val="000A7C31"/>
    <w:rsid w:val="000B01FD"/>
    <w:rsid w:val="000B02A6"/>
    <w:rsid w:val="000B1855"/>
    <w:rsid w:val="000B1A00"/>
    <w:rsid w:val="000B7DCD"/>
    <w:rsid w:val="000C1DDE"/>
    <w:rsid w:val="000C20B5"/>
    <w:rsid w:val="000C31ED"/>
    <w:rsid w:val="000C5E36"/>
    <w:rsid w:val="000D09F4"/>
    <w:rsid w:val="000D261A"/>
    <w:rsid w:val="000D59BF"/>
    <w:rsid w:val="000D6385"/>
    <w:rsid w:val="000D6B5A"/>
    <w:rsid w:val="000D6CD8"/>
    <w:rsid w:val="000D7203"/>
    <w:rsid w:val="000D7CC3"/>
    <w:rsid w:val="000D7FA3"/>
    <w:rsid w:val="000E0D91"/>
    <w:rsid w:val="000E1E1E"/>
    <w:rsid w:val="000E2E62"/>
    <w:rsid w:val="000E68AE"/>
    <w:rsid w:val="000F10F2"/>
    <w:rsid w:val="000F3056"/>
    <w:rsid w:val="001025F5"/>
    <w:rsid w:val="00105642"/>
    <w:rsid w:val="00105F13"/>
    <w:rsid w:val="00106920"/>
    <w:rsid w:val="00107206"/>
    <w:rsid w:val="001118D3"/>
    <w:rsid w:val="001123C7"/>
    <w:rsid w:val="001128BA"/>
    <w:rsid w:val="00112BB9"/>
    <w:rsid w:val="0011408D"/>
    <w:rsid w:val="001142F5"/>
    <w:rsid w:val="001143F5"/>
    <w:rsid w:val="001153F7"/>
    <w:rsid w:val="00115A90"/>
    <w:rsid w:val="00115B80"/>
    <w:rsid w:val="0011640B"/>
    <w:rsid w:val="00116E70"/>
    <w:rsid w:val="00120BA7"/>
    <w:rsid w:val="00120CE8"/>
    <w:rsid w:val="00121448"/>
    <w:rsid w:val="0012160A"/>
    <w:rsid w:val="00121EBE"/>
    <w:rsid w:val="00124BC2"/>
    <w:rsid w:val="00124C6E"/>
    <w:rsid w:val="00125F35"/>
    <w:rsid w:val="00127498"/>
    <w:rsid w:val="00127FED"/>
    <w:rsid w:val="0013743E"/>
    <w:rsid w:val="001374EE"/>
    <w:rsid w:val="0014100C"/>
    <w:rsid w:val="001415BD"/>
    <w:rsid w:val="00141D90"/>
    <w:rsid w:val="00143BAC"/>
    <w:rsid w:val="00147E0A"/>
    <w:rsid w:val="00147FD8"/>
    <w:rsid w:val="00150459"/>
    <w:rsid w:val="00153612"/>
    <w:rsid w:val="00154B06"/>
    <w:rsid w:val="00154CA4"/>
    <w:rsid w:val="001563FF"/>
    <w:rsid w:val="001575FA"/>
    <w:rsid w:val="00157658"/>
    <w:rsid w:val="001609AC"/>
    <w:rsid w:val="001644DE"/>
    <w:rsid w:val="00164F08"/>
    <w:rsid w:val="001654B4"/>
    <w:rsid w:val="001659C6"/>
    <w:rsid w:val="0016736B"/>
    <w:rsid w:val="00172754"/>
    <w:rsid w:val="001750CF"/>
    <w:rsid w:val="00175B86"/>
    <w:rsid w:val="00176557"/>
    <w:rsid w:val="001766B6"/>
    <w:rsid w:val="00176DDC"/>
    <w:rsid w:val="0018179A"/>
    <w:rsid w:val="001828F6"/>
    <w:rsid w:val="0018302B"/>
    <w:rsid w:val="00186063"/>
    <w:rsid w:val="00186530"/>
    <w:rsid w:val="0018658F"/>
    <w:rsid w:val="0018694C"/>
    <w:rsid w:val="00187B20"/>
    <w:rsid w:val="00193B92"/>
    <w:rsid w:val="0019404F"/>
    <w:rsid w:val="001954CC"/>
    <w:rsid w:val="001A6146"/>
    <w:rsid w:val="001B315C"/>
    <w:rsid w:val="001B3EF8"/>
    <w:rsid w:val="001B4FD4"/>
    <w:rsid w:val="001B5040"/>
    <w:rsid w:val="001B5729"/>
    <w:rsid w:val="001B5A58"/>
    <w:rsid w:val="001C0902"/>
    <w:rsid w:val="001C092C"/>
    <w:rsid w:val="001C20E4"/>
    <w:rsid w:val="001C30F0"/>
    <w:rsid w:val="001C3551"/>
    <w:rsid w:val="001C3D25"/>
    <w:rsid w:val="001C5312"/>
    <w:rsid w:val="001C7C1C"/>
    <w:rsid w:val="001D00F2"/>
    <w:rsid w:val="001D11DD"/>
    <w:rsid w:val="001D192B"/>
    <w:rsid w:val="001D2C93"/>
    <w:rsid w:val="001D3D6C"/>
    <w:rsid w:val="001D4935"/>
    <w:rsid w:val="001D61F5"/>
    <w:rsid w:val="001D74F5"/>
    <w:rsid w:val="001D77FA"/>
    <w:rsid w:val="001E1B0C"/>
    <w:rsid w:val="001E3F5A"/>
    <w:rsid w:val="001E521A"/>
    <w:rsid w:val="001E6009"/>
    <w:rsid w:val="001E6C42"/>
    <w:rsid w:val="001E7AE1"/>
    <w:rsid w:val="001F0E12"/>
    <w:rsid w:val="001F1840"/>
    <w:rsid w:val="001F1B03"/>
    <w:rsid w:val="001F3880"/>
    <w:rsid w:val="001F3E52"/>
    <w:rsid w:val="001F7029"/>
    <w:rsid w:val="00200396"/>
    <w:rsid w:val="00200679"/>
    <w:rsid w:val="00200BBA"/>
    <w:rsid w:val="0020142E"/>
    <w:rsid w:val="00201A11"/>
    <w:rsid w:val="00201C54"/>
    <w:rsid w:val="00201FF4"/>
    <w:rsid w:val="00202A87"/>
    <w:rsid w:val="00202BC0"/>
    <w:rsid w:val="00202D0F"/>
    <w:rsid w:val="0020317F"/>
    <w:rsid w:val="002041D1"/>
    <w:rsid w:val="00204836"/>
    <w:rsid w:val="00204C84"/>
    <w:rsid w:val="00204EE8"/>
    <w:rsid w:val="00205730"/>
    <w:rsid w:val="002065E1"/>
    <w:rsid w:val="00210080"/>
    <w:rsid w:val="002105E6"/>
    <w:rsid w:val="0021156D"/>
    <w:rsid w:val="00211665"/>
    <w:rsid w:val="00212F33"/>
    <w:rsid w:val="00214C3E"/>
    <w:rsid w:val="002179CF"/>
    <w:rsid w:val="0022238E"/>
    <w:rsid w:val="00222517"/>
    <w:rsid w:val="00223A1E"/>
    <w:rsid w:val="002241C9"/>
    <w:rsid w:val="0022424E"/>
    <w:rsid w:val="002259D7"/>
    <w:rsid w:val="002264F8"/>
    <w:rsid w:val="00226535"/>
    <w:rsid w:val="00227DBC"/>
    <w:rsid w:val="00231A26"/>
    <w:rsid w:val="0023330D"/>
    <w:rsid w:val="00233520"/>
    <w:rsid w:val="00233EC4"/>
    <w:rsid w:val="00234197"/>
    <w:rsid w:val="00234E89"/>
    <w:rsid w:val="00234F9C"/>
    <w:rsid w:val="00236204"/>
    <w:rsid w:val="00236627"/>
    <w:rsid w:val="00236E62"/>
    <w:rsid w:val="00237106"/>
    <w:rsid w:val="002400EB"/>
    <w:rsid w:val="00240CC7"/>
    <w:rsid w:val="00241725"/>
    <w:rsid w:val="00241FF4"/>
    <w:rsid w:val="002425CC"/>
    <w:rsid w:val="00244400"/>
    <w:rsid w:val="00244D0F"/>
    <w:rsid w:val="002467A9"/>
    <w:rsid w:val="00247B1B"/>
    <w:rsid w:val="0025187A"/>
    <w:rsid w:val="0025200B"/>
    <w:rsid w:val="00253D4D"/>
    <w:rsid w:val="00255357"/>
    <w:rsid w:val="0025551D"/>
    <w:rsid w:val="0026033E"/>
    <w:rsid w:val="00261A27"/>
    <w:rsid w:val="00263418"/>
    <w:rsid w:val="00263D14"/>
    <w:rsid w:val="002641F9"/>
    <w:rsid w:val="00264344"/>
    <w:rsid w:val="00265886"/>
    <w:rsid w:val="00265F56"/>
    <w:rsid w:val="00266D08"/>
    <w:rsid w:val="00270A5D"/>
    <w:rsid w:val="0027111D"/>
    <w:rsid w:val="0027160F"/>
    <w:rsid w:val="002737EF"/>
    <w:rsid w:val="00273952"/>
    <w:rsid w:val="00274A81"/>
    <w:rsid w:val="00277289"/>
    <w:rsid w:val="00277D86"/>
    <w:rsid w:val="0028096E"/>
    <w:rsid w:val="00280D45"/>
    <w:rsid w:val="0028298F"/>
    <w:rsid w:val="00282AD5"/>
    <w:rsid w:val="00282E2B"/>
    <w:rsid w:val="0028313B"/>
    <w:rsid w:val="00283574"/>
    <w:rsid w:val="0028628F"/>
    <w:rsid w:val="00286725"/>
    <w:rsid w:val="00287331"/>
    <w:rsid w:val="0029428C"/>
    <w:rsid w:val="002A222A"/>
    <w:rsid w:val="002A2BC4"/>
    <w:rsid w:val="002A3038"/>
    <w:rsid w:val="002A45A0"/>
    <w:rsid w:val="002A4D58"/>
    <w:rsid w:val="002A6662"/>
    <w:rsid w:val="002A6F30"/>
    <w:rsid w:val="002A7228"/>
    <w:rsid w:val="002A7A7D"/>
    <w:rsid w:val="002B359E"/>
    <w:rsid w:val="002B4911"/>
    <w:rsid w:val="002B4B36"/>
    <w:rsid w:val="002B716E"/>
    <w:rsid w:val="002B725B"/>
    <w:rsid w:val="002B786E"/>
    <w:rsid w:val="002C02E3"/>
    <w:rsid w:val="002C10EB"/>
    <w:rsid w:val="002C26DF"/>
    <w:rsid w:val="002C476B"/>
    <w:rsid w:val="002C6EAC"/>
    <w:rsid w:val="002D1361"/>
    <w:rsid w:val="002D22E1"/>
    <w:rsid w:val="002D30AD"/>
    <w:rsid w:val="002D567A"/>
    <w:rsid w:val="002D5E5C"/>
    <w:rsid w:val="002D5FB9"/>
    <w:rsid w:val="002D7969"/>
    <w:rsid w:val="002D7E52"/>
    <w:rsid w:val="002E0CDA"/>
    <w:rsid w:val="002E242E"/>
    <w:rsid w:val="002E2A97"/>
    <w:rsid w:val="002E2F04"/>
    <w:rsid w:val="002E3FC9"/>
    <w:rsid w:val="002E7E6B"/>
    <w:rsid w:val="002F19CD"/>
    <w:rsid w:val="002F3B4E"/>
    <w:rsid w:val="002F65E6"/>
    <w:rsid w:val="002F6BA8"/>
    <w:rsid w:val="00300526"/>
    <w:rsid w:val="00301D13"/>
    <w:rsid w:val="003039B2"/>
    <w:rsid w:val="00305FEC"/>
    <w:rsid w:val="00306D3A"/>
    <w:rsid w:val="00310E45"/>
    <w:rsid w:val="00312128"/>
    <w:rsid w:val="00315DAE"/>
    <w:rsid w:val="00316A72"/>
    <w:rsid w:val="00317142"/>
    <w:rsid w:val="0032092B"/>
    <w:rsid w:val="003216FB"/>
    <w:rsid w:val="003242AD"/>
    <w:rsid w:val="0033177F"/>
    <w:rsid w:val="00332A35"/>
    <w:rsid w:val="00332BC8"/>
    <w:rsid w:val="0033499A"/>
    <w:rsid w:val="003356F4"/>
    <w:rsid w:val="00341F87"/>
    <w:rsid w:val="0034225A"/>
    <w:rsid w:val="003437A9"/>
    <w:rsid w:val="00343945"/>
    <w:rsid w:val="0034638D"/>
    <w:rsid w:val="00352AE4"/>
    <w:rsid w:val="0035341A"/>
    <w:rsid w:val="0035420A"/>
    <w:rsid w:val="003544B8"/>
    <w:rsid w:val="00357733"/>
    <w:rsid w:val="00361DF3"/>
    <w:rsid w:val="00362798"/>
    <w:rsid w:val="0036378B"/>
    <w:rsid w:val="00364CBB"/>
    <w:rsid w:val="0036508C"/>
    <w:rsid w:val="00365F61"/>
    <w:rsid w:val="00371191"/>
    <w:rsid w:val="00374D49"/>
    <w:rsid w:val="00374EE0"/>
    <w:rsid w:val="00374F6A"/>
    <w:rsid w:val="003777D6"/>
    <w:rsid w:val="00381882"/>
    <w:rsid w:val="003829B7"/>
    <w:rsid w:val="00382A08"/>
    <w:rsid w:val="00383771"/>
    <w:rsid w:val="0038419F"/>
    <w:rsid w:val="00384BCE"/>
    <w:rsid w:val="00385022"/>
    <w:rsid w:val="00386520"/>
    <w:rsid w:val="00387DEB"/>
    <w:rsid w:val="0039216F"/>
    <w:rsid w:val="003929C9"/>
    <w:rsid w:val="00394077"/>
    <w:rsid w:val="003974B7"/>
    <w:rsid w:val="003A0C1E"/>
    <w:rsid w:val="003A135F"/>
    <w:rsid w:val="003A1B4D"/>
    <w:rsid w:val="003A2E05"/>
    <w:rsid w:val="003A2FBF"/>
    <w:rsid w:val="003A3323"/>
    <w:rsid w:val="003A433E"/>
    <w:rsid w:val="003B1EBF"/>
    <w:rsid w:val="003B29B8"/>
    <w:rsid w:val="003B374C"/>
    <w:rsid w:val="003B3C3A"/>
    <w:rsid w:val="003B43CD"/>
    <w:rsid w:val="003B5976"/>
    <w:rsid w:val="003B61B5"/>
    <w:rsid w:val="003B73F6"/>
    <w:rsid w:val="003B7807"/>
    <w:rsid w:val="003C1B1C"/>
    <w:rsid w:val="003C3F0A"/>
    <w:rsid w:val="003C6F04"/>
    <w:rsid w:val="003C7958"/>
    <w:rsid w:val="003D0D5D"/>
    <w:rsid w:val="003D138A"/>
    <w:rsid w:val="003D1DC5"/>
    <w:rsid w:val="003D3AB1"/>
    <w:rsid w:val="003D3F20"/>
    <w:rsid w:val="003D4388"/>
    <w:rsid w:val="003D542B"/>
    <w:rsid w:val="003D6580"/>
    <w:rsid w:val="003D7C62"/>
    <w:rsid w:val="003E27F3"/>
    <w:rsid w:val="003E301E"/>
    <w:rsid w:val="003E3170"/>
    <w:rsid w:val="003E4B02"/>
    <w:rsid w:val="003E5F82"/>
    <w:rsid w:val="003E709A"/>
    <w:rsid w:val="003E7486"/>
    <w:rsid w:val="003F4301"/>
    <w:rsid w:val="003F43E3"/>
    <w:rsid w:val="003F54C9"/>
    <w:rsid w:val="003F6E2F"/>
    <w:rsid w:val="003F6F46"/>
    <w:rsid w:val="003F72A9"/>
    <w:rsid w:val="00400D13"/>
    <w:rsid w:val="00401C44"/>
    <w:rsid w:val="00403764"/>
    <w:rsid w:val="00405AEF"/>
    <w:rsid w:val="00405C06"/>
    <w:rsid w:val="00407F5C"/>
    <w:rsid w:val="00410596"/>
    <w:rsid w:val="00411C55"/>
    <w:rsid w:val="004132F2"/>
    <w:rsid w:val="00414962"/>
    <w:rsid w:val="004170A1"/>
    <w:rsid w:val="00417A63"/>
    <w:rsid w:val="00423DF0"/>
    <w:rsid w:val="0042474A"/>
    <w:rsid w:val="00424BE4"/>
    <w:rsid w:val="00425BFA"/>
    <w:rsid w:val="00426BDF"/>
    <w:rsid w:val="0043095F"/>
    <w:rsid w:val="00433032"/>
    <w:rsid w:val="004344FF"/>
    <w:rsid w:val="00435F35"/>
    <w:rsid w:val="0043775D"/>
    <w:rsid w:val="00440B19"/>
    <w:rsid w:val="00441751"/>
    <w:rsid w:val="00442BEE"/>
    <w:rsid w:val="00443811"/>
    <w:rsid w:val="004442FD"/>
    <w:rsid w:val="00445178"/>
    <w:rsid w:val="00445912"/>
    <w:rsid w:val="00445A12"/>
    <w:rsid w:val="00445D76"/>
    <w:rsid w:val="004468F8"/>
    <w:rsid w:val="00446A2E"/>
    <w:rsid w:val="00446B3B"/>
    <w:rsid w:val="00446FF7"/>
    <w:rsid w:val="00450453"/>
    <w:rsid w:val="004510FE"/>
    <w:rsid w:val="004516B9"/>
    <w:rsid w:val="00451A2F"/>
    <w:rsid w:val="00451A4E"/>
    <w:rsid w:val="00451AA8"/>
    <w:rsid w:val="00451F19"/>
    <w:rsid w:val="004528F2"/>
    <w:rsid w:val="0045376C"/>
    <w:rsid w:val="00460DBF"/>
    <w:rsid w:val="00465DA3"/>
    <w:rsid w:val="00465EE5"/>
    <w:rsid w:val="0046790C"/>
    <w:rsid w:val="00467FF9"/>
    <w:rsid w:val="00470655"/>
    <w:rsid w:val="00470928"/>
    <w:rsid w:val="00470D81"/>
    <w:rsid w:val="00470DE8"/>
    <w:rsid w:val="004719E7"/>
    <w:rsid w:val="00472DCD"/>
    <w:rsid w:val="004730C6"/>
    <w:rsid w:val="00473B8F"/>
    <w:rsid w:val="00473D78"/>
    <w:rsid w:val="00473DE7"/>
    <w:rsid w:val="004755DC"/>
    <w:rsid w:val="004758C7"/>
    <w:rsid w:val="00477FA2"/>
    <w:rsid w:val="0048376D"/>
    <w:rsid w:val="00483A54"/>
    <w:rsid w:val="0048466A"/>
    <w:rsid w:val="00485EA4"/>
    <w:rsid w:val="0049336E"/>
    <w:rsid w:val="004951FF"/>
    <w:rsid w:val="004955ED"/>
    <w:rsid w:val="00496944"/>
    <w:rsid w:val="00496D49"/>
    <w:rsid w:val="0049777D"/>
    <w:rsid w:val="0049780D"/>
    <w:rsid w:val="004A0AC9"/>
    <w:rsid w:val="004A0FA4"/>
    <w:rsid w:val="004A2B4C"/>
    <w:rsid w:val="004A3DE0"/>
    <w:rsid w:val="004A42DA"/>
    <w:rsid w:val="004A4EDF"/>
    <w:rsid w:val="004A5B77"/>
    <w:rsid w:val="004A5E7F"/>
    <w:rsid w:val="004A7465"/>
    <w:rsid w:val="004B03D3"/>
    <w:rsid w:val="004B2FB3"/>
    <w:rsid w:val="004B33A6"/>
    <w:rsid w:val="004B5149"/>
    <w:rsid w:val="004B6BF3"/>
    <w:rsid w:val="004C0A16"/>
    <w:rsid w:val="004C209B"/>
    <w:rsid w:val="004C35A1"/>
    <w:rsid w:val="004C4C61"/>
    <w:rsid w:val="004C5931"/>
    <w:rsid w:val="004C6691"/>
    <w:rsid w:val="004C764B"/>
    <w:rsid w:val="004D026D"/>
    <w:rsid w:val="004D1D6C"/>
    <w:rsid w:val="004D2624"/>
    <w:rsid w:val="004D2653"/>
    <w:rsid w:val="004D2885"/>
    <w:rsid w:val="004D2A41"/>
    <w:rsid w:val="004D34BF"/>
    <w:rsid w:val="004D40EE"/>
    <w:rsid w:val="004D51B2"/>
    <w:rsid w:val="004D596A"/>
    <w:rsid w:val="004E15FE"/>
    <w:rsid w:val="004E1AEC"/>
    <w:rsid w:val="004E1FAC"/>
    <w:rsid w:val="004E298D"/>
    <w:rsid w:val="004E2E33"/>
    <w:rsid w:val="004E34F6"/>
    <w:rsid w:val="004E3746"/>
    <w:rsid w:val="004E50B3"/>
    <w:rsid w:val="004E5587"/>
    <w:rsid w:val="004F0C1E"/>
    <w:rsid w:val="004F1177"/>
    <w:rsid w:val="004F2B9B"/>
    <w:rsid w:val="004F3A85"/>
    <w:rsid w:val="004F4725"/>
    <w:rsid w:val="004F47B7"/>
    <w:rsid w:val="004F6B59"/>
    <w:rsid w:val="0050105B"/>
    <w:rsid w:val="00501578"/>
    <w:rsid w:val="00502847"/>
    <w:rsid w:val="00503B6F"/>
    <w:rsid w:val="00504D27"/>
    <w:rsid w:val="0050548C"/>
    <w:rsid w:val="00507EC7"/>
    <w:rsid w:val="005107E3"/>
    <w:rsid w:val="0051085D"/>
    <w:rsid w:val="005109D6"/>
    <w:rsid w:val="00511696"/>
    <w:rsid w:val="00511F0C"/>
    <w:rsid w:val="00515225"/>
    <w:rsid w:val="005157C7"/>
    <w:rsid w:val="00515A89"/>
    <w:rsid w:val="005168F5"/>
    <w:rsid w:val="00517FED"/>
    <w:rsid w:val="00522D82"/>
    <w:rsid w:val="00525125"/>
    <w:rsid w:val="0052696E"/>
    <w:rsid w:val="005302EC"/>
    <w:rsid w:val="0053154E"/>
    <w:rsid w:val="00531DDC"/>
    <w:rsid w:val="00533CB3"/>
    <w:rsid w:val="00534379"/>
    <w:rsid w:val="0053499B"/>
    <w:rsid w:val="00535A8F"/>
    <w:rsid w:val="0053637F"/>
    <w:rsid w:val="00536B2D"/>
    <w:rsid w:val="005376BE"/>
    <w:rsid w:val="00537B94"/>
    <w:rsid w:val="0054005B"/>
    <w:rsid w:val="0054347E"/>
    <w:rsid w:val="005517AE"/>
    <w:rsid w:val="00551A22"/>
    <w:rsid w:val="00553FB7"/>
    <w:rsid w:val="005554D8"/>
    <w:rsid w:val="005560A8"/>
    <w:rsid w:val="00556619"/>
    <w:rsid w:val="00556BC1"/>
    <w:rsid w:val="0056116C"/>
    <w:rsid w:val="00562FF8"/>
    <w:rsid w:val="0056348C"/>
    <w:rsid w:val="005647C8"/>
    <w:rsid w:val="00564A89"/>
    <w:rsid w:val="0056718A"/>
    <w:rsid w:val="005704B9"/>
    <w:rsid w:val="00571B43"/>
    <w:rsid w:val="00571F29"/>
    <w:rsid w:val="00572721"/>
    <w:rsid w:val="00572ACD"/>
    <w:rsid w:val="005742FF"/>
    <w:rsid w:val="00575AE4"/>
    <w:rsid w:val="005770C2"/>
    <w:rsid w:val="005772C8"/>
    <w:rsid w:val="00581020"/>
    <w:rsid w:val="00585168"/>
    <w:rsid w:val="00587323"/>
    <w:rsid w:val="005941D7"/>
    <w:rsid w:val="005971D7"/>
    <w:rsid w:val="005977B3"/>
    <w:rsid w:val="005A022F"/>
    <w:rsid w:val="005A0FA4"/>
    <w:rsid w:val="005A6058"/>
    <w:rsid w:val="005A62A5"/>
    <w:rsid w:val="005A6DFB"/>
    <w:rsid w:val="005B1183"/>
    <w:rsid w:val="005B149E"/>
    <w:rsid w:val="005B3555"/>
    <w:rsid w:val="005B39E4"/>
    <w:rsid w:val="005B4218"/>
    <w:rsid w:val="005C13B7"/>
    <w:rsid w:val="005C1C84"/>
    <w:rsid w:val="005C1F1E"/>
    <w:rsid w:val="005C35E1"/>
    <w:rsid w:val="005C4994"/>
    <w:rsid w:val="005C7387"/>
    <w:rsid w:val="005C7A26"/>
    <w:rsid w:val="005D2F0B"/>
    <w:rsid w:val="005D42CD"/>
    <w:rsid w:val="005D4F1A"/>
    <w:rsid w:val="005E3F81"/>
    <w:rsid w:val="005E4B57"/>
    <w:rsid w:val="005E5AB2"/>
    <w:rsid w:val="005E77ED"/>
    <w:rsid w:val="005F1ED9"/>
    <w:rsid w:val="005F602E"/>
    <w:rsid w:val="005F7C94"/>
    <w:rsid w:val="00604276"/>
    <w:rsid w:val="006044A3"/>
    <w:rsid w:val="006054A2"/>
    <w:rsid w:val="0060723B"/>
    <w:rsid w:val="00607A47"/>
    <w:rsid w:val="00610FD2"/>
    <w:rsid w:val="00611E98"/>
    <w:rsid w:val="00613014"/>
    <w:rsid w:val="00613207"/>
    <w:rsid w:val="006149A5"/>
    <w:rsid w:val="00616DBB"/>
    <w:rsid w:val="0061780C"/>
    <w:rsid w:val="00622D98"/>
    <w:rsid w:val="00625480"/>
    <w:rsid w:val="0062650B"/>
    <w:rsid w:val="006268C2"/>
    <w:rsid w:val="00626C2F"/>
    <w:rsid w:val="00626E35"/>
    <w:rsid w:val="00630260"/>
    <w:rsid w:val="00631773"/>
    <w:rsid w:val="006322AC"/>
    <w:rsid w:val="006337B7"/>
    <w:rsid w:val="00640CE3"/>
    <w:rsid w:val="00644447"/>
    <w:rsid w:val="00650E88"/>
    <w:rsid w:val="00651362"/>
    <w:rsid w:val="006529AA"/>
    <w:rsid w:val="00652CAC"/>
    <w:rsid w:val="00652DAC"/>
    <w:rsid w:val="00652E4A"/>
    <w:rsid w:val="0065327B"/>
    <w:rsid w:val="00653DC4"/>
    <w:rsid w:val="00654F66"/>
    <w:rsid w:val="00656BA5"/>
    <w:rsid w:val="00656BE2"/>
    <w:rsid w:val="00660BC1"/>
    <w:rsid w:val="00661811"/>
    <w:rsid w:val="00661F05"/>
    <w:rsid w:val="0066253A"/>
    <w:rsid w:val="006636E3"/>
    <w:rsid w:val="006651DF"/>
    <w:rsid w:val="00665623"/>
    <w:rsid w:val="00667D8E"/>
    <w:rsid w:val="00670C95"/>
    <w:rsid w:val="00671F2E"/>
    <w:rsid w:val="00672620"/>
    <w:rsid w:val="00674369"/>
    <w:rsid w:val="00680541"/>
    <w:rsid w:val="00680765"/>
    <w:rsid w:val="00684A3E"/>
    <w:rsid w:val="00686FB2"/>
    <w:rsid w:val="00691260"/>
    <w:rsid w:val="006920DB"/>
    <w:rsid w:val="00692EF9"/>
    <w:rsid w:val="00693125"/>
    <w:rsid w:val="00693E00"/>
    <w:rsid w:val="00693EA2"/>
    <w:rsid w:val="006944ED"/>
    <w:rsid w:val="00694521"/>
    <w:rsid w:val="00694D9E"/>
    <w:rsid w:val="006953A5"/>
    <w:rsid w:val="006962F7"/>
    <w:rsid w:val="006A038A"/>
    <w:rsid w:val="006A0586"/>
    <w:rsid w:val="006A1324"/>
    <w:rsid w:val="006A2BFD"/>
    <w:rsid w:val="006A3FAB"/>
    <w:rsid w:val="006A42CE"/>
    <w:rsid w:val="006A5E43"/>
    <w:rsid w:val="006A62B6"/>
    <w:rsid w:val="006A673E"/>
    <w:rsid w:val="006A6BA4"/>
    <w:rsid w:val="006A795E"/>
    <w:rsid w:val="006A7CBA"/>
    <w:rsid w:val="006B1334"/>
    <w:rsid w:val="006B1365"/>
    <w:rsid w:val="006B2719"/>
    <w:rsid w:val="006B3FC9"/>
    <w:rsid w:val="006B3FE9"/>
    <w:rsid w:val="006B44F4"/>
    <w:rsid w:val="006B5797"/>
    <w:rsid w:val="006B5C20"/>
    <w:rsid w:val="006B6A49"/>
    <w:rsid w:val="006C0590"/>
    <w:rsid w:val="006C2FA6"/>
    <w:rsid w:val="006C33AC"/>
    <w:rsid w:val="006C37D9"/>
    <w:rsid w:val="006C3C7C"/>
    <w:rsid w:val="006C4B30"/>
    <w:rsid w:val="006C5B2F"/>
    <w:rsid w:val="006C7666"/>
    <w:rsid w:val="006C7828"/>
    <w:rsid w:val="006D053A"/>
    <w:rsid w:val="006D22A5"/>
    <w:rsid w:val="006D2596"/>
    <w:rsid w:val="006D44AA"/>
    <w:rsid w:val="006D4CF1"/>
    <w:rsid w:val="006D50FB"/>
    <w:rsid w:val="006D526F"/>
    <w:rsid w:val="006D568F"/>
    <w:rsid w:val="006D7C3C"/>
    <w:rsid w:val="006E215B"/>
    <w:rsid w:val="006E2468"/>
    <w:rsid w:val="006E3064"/>
    <w:rsid w:val="006E4F2D"/>
    <w:rsid w:val="006E5E7C"/>
    <w:rsid w:val="006E7EDB"/>
    <w:rsid w:val="006F1C35"/>
    <w:rsid w:val="006F2273"/>
    <w:rsid w:val="006F2AF4"/>
    <w:rsid w:val="006F4AD4"/>
    <w:rsid w:val="006F6D3F"/>
    <w:rsid w:val="0070175E"/>
    <w:rsid w:val="00701F20"/>
    <w:rsid w:val="00702345"/>
    <w:rsid w:val="00705CF0"/>
    <w:rsid w:val="007063C4"/>
    <w:rsid w:val="00706A3C"/>
    <w:rsid w:val="00707AE6"/>
    <w:rsid w:val="00710483"/>
    <w:rsid w:val="0071048D"/>
    <w:rsid w:val="00712306"/>
    <w:rsid w:val="0071315D"/>
    <w:rsid w:val="00714FD9"/>
    <w:rsid w:val="00721416"/>
    <w:rsid w:val="00722954"/>
    <w:rsid w:val="00724295"/>
    <w:rsid w:val="00725031"/>
    <w:rsid w:val="0072556E"/>
    <w:rsid w:val="00725A9A"/>
    <w:rsid w:val="007304B9"/>
    <w:rsid w:val="007319DB"/>
    <w:rsid w:val="00733950"/>
    <w:rsid w:val="00733DCD"/>
    <w:rsid w:val="007343E6"/>
    <w:rsid w:val="00735400"/>
    <w:rsid w:val="00736934"/>
    <w:rsid w:val="00740628"/>
    <w:rsid w:val="00740A44"/>
    <w:rsid w:val="0074128C"/>
    <w:rsid w:val="00741462"/>
    <w:rsid w:val="00741828"/>
    <w:rsid w:val="00741F02"/>
    <w:rsid w:val="00743D86"/>
    <w:rsid w:val="0074414F"/>
    <w:rsid w:val="00745649"/>
    <w:rsid w:val="00745C17"/>
    <w:rsid w:val="00745EF4"/>
    <w:rsid w:val="0074651F"/>
    <w:rsid w:val="007500B0"/>
    <w:rsid w:val="00752252"/>
    <w:rsid w:val="00752795"/>
    <w:rsid w:val="00756268"/>
    <w:rsid w:val="00756CEB"/>
    <w:rsid w:val="00763371"/>
    <w:rsid w:val="00764952"/>
    <w:rsid w:val="00766366"/>
    <w:rsid w:val="0076673D"/>
    <w:rsid w:val="00770800"/>
    <w:rsid w:val="00772163"/>
    <w:rsid w:val="0077420D"/>
    <w:rsid w:val="00774C98"/>
    <w:rsid w:val="007774ED"/>
    <w:rsid w:val="00782983"/>
    <w:rsid w:val="00782E72"/>
    <w:rsid w:val="00783693"/>
    <w:rsid w:val="00783D19"/>
    <w:rsid w:val="007843D4"/>
    <w:rsid w:val="0078454A"/>
    <w:rsid w:val="0078474A"/>
    <w:rsid w:val="00786793"/>
    <w:rsid w:val="007876E0"/>
    <w:rsid w:val="007876EE"/>
    <w:rsid w:val="007900AC"/>
    <w:rsid w:val="00790D0B"/>
    <w:rsid w:val="00791FA6"/>
    <w:rsid w:val="007931F1"/>
    <w:rsid w:val="007946DA"/>
    <w:rsid w:val="00794881"/>
    <w:rsid w:val="00794BD9"/>
    <w:rsid w:val="007962EE"/>
    <w:rsid w:val="00797EDE"/>
    <w:rsid w:val="007A15F8"/>
    <w:rsid w:val="007A2088"/>
    <w:rsid w:val="007A211B"/>
    <w:rsid w:val="007A2DEE"/>
    <w:rsid w:val="007A2FE1"/>
    <w:rsid w:val="007A5B82"/>
    <w:rsid w:val="007A5D18"/>
    <w:rsid w:val="007A72F5"/>
    <w:rsid w:val="007A7A0C"/>
    <w:rsid w:val="007A7B05"/>
    <w:rsid w:val="007B0163"/>
    <w:rsid w:val="007B1D0B"/>
    <w:rsid w:val="007B2C5C"/>
    <w:rsid w:val="007B2D24"/>
    <w:rsid w:val="007B3EFA"/>
    <w:rsid w:val="007B655B"/>
    <w:rsid w:val="007B6662"/>
    <w:rsid w:val="007B6A12"/>
    <w:rsid w:val="007C0DA4"/>
    <w:rsid w:val="007C156C"/>
    <w:rsid w:val="007C2A45"/>
    <w:rsid w:val="007C3E16"/>
    <w:rsid w:val="007C54B1"/>
    <w:rsid w:val="007D03A5"/>
    <w:rsid w:val="007D0953"/>
    <w:rsid w:val="007D0AFF"/>
    <w:rsid w:val="007D11BD"/>
    <w:rsid w:val="007D16E6"/>
    <w:rsid w:val="007D18D9"/>
    <w:rsid w:val="007D399D"/>
    <w:rsid w:val="007D5F2E"/>
    <w:rsid w:val="007D7047"/>
    <w:rsid w:val="007E2065"/>
    <w:rsid w:val="007E2D13"/>
    <w:rsid w:val="007E398E"/>
    <w:rsid w:val="007E403A"/>
    <w:rsid w:val="007E42C7"/>
    <w:rsid w:val="007E5DEA"/>
    <w:rsid w:val="007E62F7"/>
    <w:rsid w:val="007F01D4"/>
    <w:rsid w:val="007F06E6"/>
    <w:rsid w:val="007F09B2"/>
    <w:rsid w:val="007F12A9"/>
    <w:rsid w:val="007F1BB5"/>
    <w:rsid w:val="007F30C5"/>
    <w:rsid w:val="007F3AB4"/>
    <w:rsid w:val="007F496F"/>
    <w:rsid w:val="007F4D94"/>
    <w:rsid w:val="007F6BDB"/>
    <w:rsid w:val="007F75ED"/>
    <w:rsid w:val="007F76E2"/>
    <w:rsid w:val="008002B9"/>
    <w:rsid w:val="0080122C"/>
    <w:rsid w:val="008014F8"/>
    <w:rsid w:val="00801514"/>
    <w:rsid w:val="00806C66"/>
    <w:rsid w:val="00810822"/>
    <w:rsid w:val="00812BB2"/>
    <w:rsid w:val="0081481C"/>
    <w:rsid w:val="00814FD9"/>
    <w:rsid w:val="0081616F"/>
    <w:rsid w:val="00817BDA"/>
    <w:rsid w:val="00821754"/>
    <w:rsid w:val="0082290B"/>
    <w:rsid w:val="00827218"/>
    <w:rsid w:val="0083117A"/>
    <w:rsid w:val="00831BF7"/>
    <w:rsid w:val="00832441"/>
    <w:rsid w:val="00832C4F"/>
    <w:rsid w:val="008345C8"/>
    <w:rsid w:val="00836B31"/>
    <w:rsid w:val="00843C92"/>
    <w:rsid w:val="00843DD5"/>
    <w:rsid w:val="00843EE2"/>
    <w:rsid w:val="008447C9"/>
    <w:rsid w:val="00844E77"/>
    <w:rsid w:val="00845B4A"/>
    <w:rsid w:val="00847713"/>
    <w:rsid w:val="00850032"/>
    <w:rsid w:val="008503B8"/>
    <w:rsid w:val="00850427"/>
    <w:rsid w:val="00851B3D"/>
    <w:rsid w:val="0085777F"/>
    <w:rsid w:val="008579AA"/>
    <w:rsid w:val="00857C9D"/>
    <w:rsid w:val="00860B28"/>
    <w:rsid w:val="00861A05"/>
    <w:rsid w:val="00861E16"/>
    <w:rsid w:val="00863D00"/>
    <w:rsid w:val="0086430F"/>
    <w:rsid w:val="00864E0B"/>
    <w:rsid w:val="00866A5A"/>
    <w:rsid w:val="00867F84"/>
    <w:rsid w:val="008711D6"/>
    <w:rsid w:val="00871876"/>
    <w:rsid w:val="00872932"/>
    <w:rsid w:val="00872CA7"/>
    <w:rsid w:val="00873077"/>
    <w:rsid w:val="0087376A"/>
    <w:rsid w:val="00873A42"/>
    <w:rsid w:val="00873E09"/>
    <w:rsid w:val="00874C13"/>
    <w:rsid w:val="008767CC"/>
    <w:rsid w:val="00880455"/>
    <w:rsid w:val="008809DC"/>
    <w:rsid w:val="00881824"/>
    <w:rsid w:val="00881C96"/>
    <w:rsid w:val="008826F8"/>
    <w:rsid w:val="00884EEC"/>
    <w:rsid w:val="008851C3"/>
    <w:rsid w:val="00885B06"/>
    <w:rsid w:val="0088774B"/>
    <w:rsid w:val="008904AB"/>
    <w:rsid w:val="00893484"/>
    <w:rsid w:val="00893F8A"/>
    <w:rsid w:val="008964FB"/>
    <w:rsid w:val="008A02D0"/>
    <w:rsid w:val="008A1074"/>
    <w:rsid w:val="008A35DB"/>
    <w:rsid w:val="008A3FFC"/>
    <w:rsid w:val="008A7997"/>
    <w:rsid w:val="008A7EB9"/>
    <w:rsid w:val="008B131A"/>
    <w:rsid w:val="008B2351"/>
    <w:rsid w:val="008B43C3"/>
    <w:rsid w:val="008C090B"/>
    <w:rsid w:val="008C15F9"/>
    <w:rsid w:val="008C24E8"/>
    <w:rsid w:val="008C45E2"/>
    <w:rsid w:val="008D2B65"/>
    <w:rsid w:val="008D2DF5"/>
    <w:rsid w:val="008D4929"/>
    <w:rsid w:val="008D50D5"/>
    <w:rsid w:val="008D6567"/>
    <w:rsid w:val="008D6D24"/>
    <w:rsid w:val="008E013A"/>
    <w:rsid w:val="008E088B"/>
    <w:rsid w:val="008E1CEB"/>
    <w:rsid w:val="008E30FE"/>
    <w:rsid w:val="008E3697"/>
    <w:rsid w:val="008E4514"/>
    <w:rsid w:val="008E46A8"/>
    <w:rsid w:val="008E5595"/>
    <w:rsid w:val="008E57E4"/>
    <w:rsid w:val="008E5E30"/>
    <w:rsid w:val="008E7D45"/>
    <w:rsid w:val="008E7F14"/>
    <w:rsid w:val="008F08E5"/>
    <w:rsid w:val="008F0FEF"/>
    <w:rsid w:val="008F1473"/>
    <w:rsid w:val="008F199A"/>
    <w:rsid w:val="008F1A2F"/>
    <w:rsid w:val="008F2B54"/>
    <w:rsid w:val="008F511A"/>
    <w:rsid w:val="008F5E94"/>
    <w:rsid w:val="008F75CA"/>
    <w:rsid w:val="008F7CE0"/>
    <w:rsid w:val="009000E1"/>
    <w:rsid w:val="00900F1B"/>
    <w:rsid w:val="0090158E"/>
    <w:rsid w:val="00902E0A"/>
    <w:rsid w:val="00902E55"/>
    <w:rsid w:val="00905CAC"/>
    <w:rsid w:val="00911520"/>
    <w:rsid w:val="00911742"/>
    <w:rsid w:val="00911B61"/>
    <w:rsid w:val="0091341F"/>
    <w:rsid w:val="009134AA"/>
    <w:rsid w:val="00914748"/>
    <w:rsid w:val="00914D70"/>
    <w:rsid w:val="00917841"/>
    <w:rsid w:val="00917A0E"/>
    <w:rsid w:val="00920FE7"/>
    <w:rsid w:val="00927843"/>
    <w:rsid w:val="009307F8"/>
    <w:rsid w:val="009313C9"/>
    <w:rsid w:val="00932F7D"/>
    <w:rsid w:val="009335B9"/>
    <w:rsid w:val="009343FF"/>
    <w:rsid w:val="00934EB8"/>
    <w:rsid w:val="0093601D"/>
    <w:rsid w:val="0093794E"/>
    <w:rsid w:val="00937BF4"/>
    <w:rsid w:val="00940858"/>
    <w:rsid w:val="00942EB1"/>
    <w:rsid w:val="009434E7"/>
    <w:rsid w:val="00943F44"/>
    <w:rsid w:val="009442D8"/>
    <w:rsid w:val="00944925"/>
    <w:rsid w:val="00946487"/>
    <w:rsid w:val="009512F0"/>
    <w:rsid w:val="00951C22"/>
    <w:rsid w:val="00952B40"/>
    <w:rsid w:val="00952BE1"/>
    <w:rsid w:val="00953F09"/>
    <w:rsid w:val="0095544F"/>
    <w:rsid w:val="009614E9"/>
    <w:rsid w:val="00963439"/>
    <w:rsid w:val="00963E4E"/>
    <w:rsid w:val="00965D6E"/>
    <w:rsid w:val="00970786"/>
    <w:rsid w:val="00970A36"/>
    <w:rsid w:val="009718CA"/>
    <w:rsid w:val="00971D27"/>
    <w:rsid w:val="0097206B"/>
    <w:rsid w:val="0097479E"/>
    <w:rsid w:val="00974C3A"/>
    <w:rsid w:val="009769A1"/>
    <w:rsid w:val="009769FE"/>
    <w:rsid w:val="00977643"/>
    <w:rsid w:val="009802C1"/>
    <w:rsid w:val="00980B0D"/>
    <w:rsid w:val="00982B61"/>
    <w:rsid w:val="0098609D"/>
    <w:rsid w:val="00986A95"/>
    <w:rsid w:val="0098701F"/>
    <w:rsid w:val="00987EDB"/>
    <w:rsid w:val="009910C0"/>
    <w:rsid w:val="00991295"/>
    <w:rsid w:val="00991A35"/>
    <w:rsid w:val="00992197"/>
    <w:rsid w:val="009923D1"/>
    <w:rsid w:val="00992467"/>
    <w:rsid w:val="0099370B"/>
    <w:rsid w:val="00995022"/>
    <w:rsid w:val="009959E2"/>
    <w:rsid w:val="009A1EB8"/>
    <w:rsid w:val="009A2415"/>
    <w:rsid w:val="009A275C"/>
    <w:rsid w:val="009A2AC8"/>
    <w:rsid w:val="009A2D96"/>
    <w:rsid w:val="009A362E"/>
    <w:rsid w:val="009A3F13"/>
    <w:rsid w:val="009A4679"/>
    <w:rsid w:val="009A71F8"/>
    <w:rsid w:val="009A78AC"/>
    <w:rsid w:val="009B0F2D"/>
    <w:rsid w:val="009B1AC3"/>
    <w:rsid w:val="009B454A"/>
    <w:rsid w:val="009B5A81"/>
    <w:rsid w:val="009B7953"/>
    <w:rsid w:val="009C074F"/>
    <w:rsid w:val="009C53CD"/>
    <w:rsid w:val="009C5EDC"/>
    <w:rsid w:val="009C735A"/>
    <w:rsid w:val="009D0202"/>
    <w:rsid w:val="009D54D2"/>
    <w:rsid w:val="009D6045"/>
    <w:rsid w:val="009D660C"/>
    <w:rsid w:val="009D6776"/>
    <w:rsid w:val="009D739D"/>
    <w:rsid w:val="009D747E"/>
    <w:rsid w:val="009D7E89"/>
    <w:rsid w:val="009E08FB"/>
    <w:rsid w:val="009E1836"/>
    <w:rsid w:val="009E33B5"/>
    <w:rsid w:val="009E37BA"/>
    <w:rsid w:val="009E39E7"/>
    <w:rsid w:val="009E4063"/>
    <w:rsid w:val="009E5383"/>
    <w:rsid w:val="009E66C0"/>
    <w:rsid w:val="009E70F8"/>
    <w:rsid w:val="009F0CF9"/>
    <w:rsid w:val="009F0F17"/>
    <w:rsid w:val="009F17B4"/>
    <w:rsid w:val="009F27F1"/>
    <w:rsid w:val="009F2A05"/>
    <w:rsid w:val="009F3984"/>
    <w:rsid w:val="009F46E6"/>
    <w:rsid w:val="009F7056"/>
    <w:rsid w:val="009F75B6"/>
    <w:rsid w:val="00A01246"/>
    <w:rsid w:val="00A0125D"/>
    <w:rsid w:val="00A039F0"/>
    <w:rsid w:val="00A049A6"/>
    <w:rsid w:val="00A06B3B"/>
    <w:rsid w:val="00A118FF"/>
    <w:rsid w:val="00A129EC"/>
    <w:rsid w:val="00A1679A"/>
    <w:rsid w:val="00A16AEC"/>
    <w:rsid w:val="00A17030"/>
    <w:rsid w:val="00A20B66"/>
    <w:rsid w:val="00A20C2A"/>
    <w:rsid w:val="00A20DB7"/>
    <w:rsid w:val="00A212FF"/>
    <w:rsid w:val="00A24AA0"/>
    <w:rsid w:val="00A24F38"/>
    <w:rsid w:val="00A30A65"/>
    <w:rsid w:val="00A32571"/>
    <w:rsid w:val="00A3269B"/>
    <w:rsid w:val="00A332B4"/>
    <w:rsid w:val="00A35104"/>
    <w:rsid w:val="00A404B0"/>
    <w:rsid w:val="00A41385"/>
    <w:rsid w:val="00A41D81"/>
    <w:rsid w:val="00A429F2"/>
    <w:rsid w:val="00A46B49"/>
    <w:rsid w:val="00A47143"/>
    <w:rsid w:val="00A50101"/>
    <w:rsid w:val="00A53193"/>
    <w:rsid w:val="00A53D39"/>
    <w:rsid w:val="00A53D3E"/>
    <w:rsid w:val="00A55829"/>
    <w:rsid w:val="00A56695"/>
    <w:rsid w:val="00A57DBA"/>
    <w:rsid w:val="00A6075B"/>
    <w:rsid w:val="00A61521"/>
    <w:rsid w:val="00A62247"/>
    <w:rsid w:val="00A62C2F"/>
    <w:rsid w:val="00A64A48"/>
    <w:rsid w:val="00A661DF"/>
    <w:rsid w:val="00A66D65"/>
    <w:rsid w:val="00A67522"/>
    <w:rsid w:val="00A708D5"/>
    <w:rsid w:val="00A74A83"/>
    <w:rsid w:val="00A74CC7"/>
    <w:rsid w:val="00A75ED7"/>
    <w:rsid w:val="00A76D1C"/>
    <w:rsid w:val="00A770F2"/>
    <w:rsid w:val="00A81FF4"/>
    <w:rsid w:val="00A83D19"/>
    <w:rsid w:val="00A83EEE"/>
    <w:rsid w:val="00A87117"/>
    <w:rsid w:val="00A9254C"/>
    <w:rsid w:val="00A93649"/>
    <w:rsid w:val="00A9377D"/>
    <w:rsid w:val="00A956C9"/>
    <w:rsid w:val="00A965A6"/>
    <w:rsid w:val="00A96CF6"/>
    <w:rsid w:val="00AA0AEE"/>
    <w:rsid w:val="00AA10FA"/>
    <w:rsid w:val="00AA2646"/>
    <w:rsid w:val="00AA2C44"/>
    <w:rsid w:val="00AA3410"/>
    <w:rsid w:val="00AA4E89"/>
    <w:rsid w:val="00AA5162"/>
    <w:rsid w:val="00AB07B8"/>
    <w:rsid w:val="00AB07EC"/>
    <w:rsid w:val="00AB204D"/>
    <w:rsid w:val="00AB3FE4"/>
    <w:rsid w:val="00AB6531"/>
    <w:rsid w:val="00AB6840"/>
    <w:rsid w:val="00AC1965"/>
    <w:rsid w:val="00AC2510"/>
    <w:rsid w:val="00AC3699"/>
    <w:rsid w:val="00AC47C8"/>
    <w:rsid w:val="00AC5DF7"/>
    <w:rsid w:val="00AC772C"/>
    <w:rsid w:val="00AD0119"/>
    <w:rsid w:val="00AD1604"/>
    <w:rsid w:val="00AD21F4"/>
    <w:rsid w:val="00AD23B5"/>
    <w:rsid w:val="00AD5B0E"/>
    <w:rsid w:val="00AD7154"/>
    <w:rsid w:val="00AD7AD6"/>
    <w:rsid w:val="00AE01B6"/>
    <w:rsid w:val="00AE12E2"/>
    <w:rsid w:val="00AE1F8E"/>
    <w:rsid w:val="00AE3213"/>
    <w:rsid w:val="00AE4DB2"/>
    <w:rsid w:val="00AE6BC2"/>
    <w:rsid w:val="00AE746F"/>
    <w:rsid w:val="00AF0DA2"/>
    <w:rsid w:val="00AF3DD6"/>
    <w:rsid w:val="00AF3F20"/>
    <w:rsid w:val="00AF52CA"/>
    <w:rsid w:val="00AF7094"/>
    <w:rsid w:val="00B0052C"/>
    <w:rsid w:val="00B02317"/>
    <w:rsid w:val="00B03538"/>
    <w:rsid w:val="00B0556C"/>
    <w:rsid w:val="00B058EA"/>
    <w:rsid w:val="00B10598"/>
    <w:rsid w:val="00B1257B"/>
    <w:rsid w:val="00B138BE"/>
    <w:rsid w:val="00B1392E"/>
    <w:rsid w:val="00B171AC"/>
    <w:rsid w:val="00B176E4"/>
    <w:rsid w:val="00B20324"/>
    <w:rsid w:val="00B203A7"/>
    <w:rsid w:val="00B20C58"/>
    <w:rsid w:val="00B2289D"/>
    <w:rsid w:val="00B245EC"/>
    <w:rsid w:val="00B253CC"/>
    <w:rsid w:val="00B25BC3"/>
    <w:rsid w:val="00B2699B"/>
    <w:rsid w:val="00B26DE0"/>
    <w:rsid w:val="00B26EC6"/>
    <w:rsid w:val="00B3221B"/>
    <w:rsid w:val="00B36195"/>
    <w:rsid w:val="00B36995"/>
    <w:rsid w:val="00B37E6F"/>
    <w:rsid w:val="00B40CD1"/>
    <w:rsid w:val="00B419BB"/>
    <w:rsid w:val="00B41A65"/>
    <w:rsid w:val="00B42D71"/>
    <w:rsid w:val="00B4394E"/>
    <w:rsid w:val="00B43971"/>
    <w:rsid w:val="00B448DD"/>
    <w:rsid w:val="00B50592"/>
    <w:rsid w:val="00B51DB2"/>
    <w:rsid w:val="00B53B1F"/>
    <w:rsid w:val="00B53BCB"/>
    <w:rsid w:val="00B5473F"/>
    <w:rsid w:val="00B55608"/>
    <w:rsid w:val="00B558D0"/>
    <w:rsid w:val="00B60233"/>
    <w:rsid w:val="00B60F7D"/>
    <w:rsid w:val="00B626DD"/>
    <w:rsid w:val="00B62BBE"/>
    <w:rsid w:val="00B662F3"/>
    <w:rsid w:val="00B71DAF"/>
    <w:rsid w:val="00B72AD2"/>
    <w:rsid w:val="00B7462A"/>
    <w:rsid w:val="00B771AD"/>
    <w:rsid w:val="00B80A2C"/>
    <w:rsid w:val="00B81F63"/>
    <w:rsid w:val="00B83CCB"/>
    <w:rsid w:val="00B84015"/>
    <w:rsid w:val="00B87756"/>
    <w:rsid w:val="00B90302"/>
    <w:rsid w:val="00B91266"/>
    <w:rsid w:val="00B91DE5"/>
    <w:rsid w:val="00B932C7"/>
    <w:rsid w:val="00B93625"/>
    <w:rsid w:val="00B93B38"/>
    <w:rsid w:val="00B958B0"/>
    <w:rsid w:val="00B96866"/>
    <w:rsid w:val="00B97468"/>
    <w:rsid w:val="00B979BC"/>
    <w:rsid w:val="00B97A98"/>
    <w:rsid w:val="00BA0E78"/>
    <w:rsid w:val="00BA1B25"/>
    <w:rsid w:val="00BA48BC"/>
    <w:rsid w:val="00BA4C54"/>
    <w:rsid w:val="00BA7888"/>
    <w:rsid w:val="00BB0544"/>
    <w:rsid w:val="00BB0B5C"/>
    <w:rsid w:val="00BB1A89"/>
    <w:rsid w:val="00BB3515"/>
    <w:rsid w:val="00BB3AE5"/>
    <w:rsid w:val="00BB5EBC"/>
    <w:rsid w:val="00BB6714"/>
    <w:rsid w:val="00BB705D"/>
    <w:rsid w:val="00BC25E5"/>
    <w:rsid w:val="00BC2632"/>
    <w:rsid w:val="00BC3EAB"/>
    <w:rsid w:val="00BC4DBA"/>
    <w:rsid w:val="00BC4F59"/>
    <w:rsid w:val="00BC5A49"/>
    <w:rsid w:val="00BC629F"/>
    <w:rsid w:val="00BC7479"/>
    <w:rsid w:val="00BD237F"/>
    <w:rsid w:val="00BD27FA"/>
    <w:rsid w:val="00BD2821"/>
    <w:rsid w:val="00BD38A4"/>
    <w:rsid w:val="00BD403D"/>
    <w:rsid w:val="00BD5C12"/>
    <w:rsid w:val="00BD5D88"/>
    <w:rsid w:val="00BE018C"/>
    <w:rsid w:val="00BE0BC1"/>
    <w:rsid w:val="00BE2D7C"/>
    <w:rsid w:val="00BE409F"/>
    <w:rsid w:val="00BE492F"/>
    <w:rsid w:val="00BE4E38"/>
    <w:rsid w:val="00BE532B"/>
    <w:rsid w:val="00BE59C7"/>
    <w:rsid w:val="00BE6514"/>
    <w:rsid w:val="00BE7025"/>
    <w:rsid w:val="00BF202C"/>
    <w:rsid w:val="00BF3D32"/>
    <w:rsid w:val="00BF5B3A"/>
    <w:rsid w:val="00BF7C38"/>
    <w:rsid w:val="00C008F9"/>
    <w:rsid w:val="00C01CEC"/>
    <w:rsid w:val="00C022DB"/>
    <w:rsid w:val="00C0398E"/>
    <w:rsid w:val="00C05C2A"/>
    <w:rsid w:val="00C06467"/>
    <w:rsid w:val="00C07EA5"/>
    <w:rsid w:val="00C1200B"/>
    <w:rsid w:val="00C1240B"/>
    <w:rsid w:val="00C1370E"/>
    <w:rsid w:val="00C14FEA"/>
    <w:rsid w:val="00C17279"/>
    <w:rsid w:val="00C1790A"/>
    <w:rsid w:val="00C20816"/>
    <w:rsid w:val="00C21A9F"/>
    <w:rsid w:val="00C23734"/>
    <w:rsid w:val="00C24600"/>
    <w:rsid w:val="00C25F0C"/>
    <w:rsid w:val="00C267ED"/>
    <w:rsid w:val="00C27476"/>
    <w:rsid w:val="00C27795"/>
    <w:rsid w:val="00C301AD"/>
    <w:rsid w:val="00C3078A"/>
    <w:rsid w:val="00C31871"/>
    <w:rsid w:val="00C32F52"/>
    <w:rsid w:val="00C33BE4"/>
    <w:rsid w:val="00C359EA"/>
    <w:rsid w:val="00C40422"/>
    <w:rsid w:val="00C40625"/>
    <w:rsid w:val="00C45518"/>
    <w:rsid w:val="00C46FFB"/>
    <w:rsid w:val="00C470C2"/>
    <w:rsid w:val="00C472E3"/>
    <w:rsid w:val="00C477E7"/>
    <w:rsid w:val="00C47CC7"/>
    <w:rsid w:val="00C533EA"/>
    <w:rsid w:val="00C56784"/>
    <w:rsid w:val="00C62428"/>
    <w:rsid w:val="00C63C23"/>
    <w:rsid w:val="00C641D2"/>
    <w:rsid w:val="00C6522F"/>
    <w:rsid w:val="00C6706D"/>
    <w:rsid w:val="00C72E6A"/>
    <w:rsid w:val="00C72FC4"/>
    <w:rsid w:val="00C74D4D"/>
    <w:rsid w:val="00C76DC4"/>
    <w:rsid w:val="00C77CC5"/>
    <w:rsid w:val="00C8141B"/>
    <w:rsid w:val="00C823E2"/>
    <w:rsid w:val="00C82696"/>
    <w:rsid w:val="00C839C1"/>
    <w:rsid w:val="00C85BD1"/>
    <w:rsid w:val="00C86B7D"/>
    <w:rsid w:val="00C86D7B"/>
    <w:rsid w:val="00C876B6"/>
    <w:rsid w:val="00C876F0"/>
    <w:rsid w:val="00C879D4"/>
    <w:rsid w:val="00C92905"/>
    <w:rsid w:val="00C93F43"/>
    <w:rsid w:val="00C9482C"/>
    <w:rsid w:val="00C95BBB"/>
    <w:rsid w:val="00C95EA1"/>
    <w:rsid w:val="00C96312"/>
    <w:rsid w:val="00C97EBC"/>
    <w:rsid w:val="00CA042B"/>
    <w:rsid w:val="00CA34E3"/>
    <w:rsid w:val="00CA586B"/>
    <w:rsid w:val="00CB01E9"/>
    <w:rsid w:val="00CB2A8E"/>
    <w:rsid w:val="00CB2B6A"/>
    <w:rsid w:val="00CB40B5"/>
    <w:rsid w:val="00CB4672"/>
    <w:rsid w:val="00CB6B37"/>
    <w:rsid w:val="00CC0997"/>
    <w:rsid w:val="00CC110D"/>
    <w:rsid w:val="00CC1596"/>
    <w:rsid w:val="00CC16A4"/>
    <w:rsid w:val="00CC2DF8"/>
    <w:rsid w:val="00CC2E1E"/>
    <w:rsid w:val="00CC2EE6"/>
    <w:rsid w:val="00CC339C"/>
    <w:rsid w:val="00CC34D4"/>
    <w:rsid w:val="00CC4831"/>
    <w:rsid w:val="00CC5755"/>
    <w:rsid w:val="00CC5A68"/>
    <w:rsid w:val="00CC728C"/>
    <w:rsid w:val="00CD1762"/>
    <w:rsid w:val="00CD3AE8"/>
    <w:rsid w:val="00CD3E80"/>
    <w:rsid w:val="00CD518B"/>
    <w:rsid w:val="00CD7215"/>
    <w:rsid w:val="00CD7AFE"/>
    <w:rsid w:val="00CD7B02"/>
    <w:rsid w:val="00CE080C"/>
    <w:rsid w:val="00CE4580"/>
    <w:rsid w:val="00CE7D85"/>
    <w:rsid w:val="00CF06ED"/>
    <w:rsid w:val="00CF0BB7"/>
    <w:rsid w:val="00CF0BF4"/>
    <w:rsid w:val="00CF1CBF"/>
    <w:rsid w:val="00CF1D06"/>
    <w:rsid w:val="00CF2038"/>
    <w:rsid w:val="00CF49D3"/>
    <w:rsid w:val="00CF63E4"/>
    <w:rsid w:val="00CF6ED8"/>
    <w:rsid w:val="00CF7422"/>
    <w:rsid w:val="00D00455"/>
    <w:rsid w:val="00D008A9"/>
    <w:rsid w:val="00D01BB8"/>
    <w:rsid w:val="00D024CC"/>
    <w:rsid w:val="00D02FE9"/>
    <w:rsid w:val="00D03BAB"/>
    <w:rsid w:val="00D03FD2"/>
    <w:rsid w:val="00D06D04"/>
    <w:rsid w:val="00D07DF3"/>
    <w:rsid w:val="00D10168"/>
    <w:rsid w:val="00D108E6"/>
    <w:rsid w:val="00D10EA5"/>
    <w:rsid w:val="00D11B7A"/>
    <w:rsid w:val="00D12DA7"/>
    <w:rsid w:val="00D13191"/>
    <w:rsid w:val="00D13E38"/>
    <w:rsid w:val="00D13E91"/>
    <w:rsid w:val="00D155A9"/>
    <w:rsid w:val="00D15CD7"/>
    <w:rsid w:val="00D166C0"/>
    <w:rsid w:val="00D212D4"/>
    <w:rsid w:val="00D235BC"/>
    <w:rsid w:val="00D23AD4"/>
    <w:rsid w:val="00D24BA8"/>
    <w:rsid w:val="00D25446"/>
    <w:rsid w:val="00D2624B"/>
    <w:rsid w:val="00D26697"/>
    <w:rsid w:val="00D301C0"/>
    <w:rsid w:val="00D33424"/>
    <w:rsid w:val="00D3344C"/>
    <w:rsid w:val="00D347C9"/>
    <w:rsid w:val="00D35EA7"/>
    <w:rsid w:val="00D36285"/>
    <w:rsid w:val="00D40B83"/>
    <w:rsid w:val="00D40DCA"/>
    <w:rsid w:val="00D414C1"/>
    <w:rsid w:val="00D4191A"/>
    <w:rsid w:val="00D42977"/>
    <w:rsid w:val="00D44FE4"/>
    <w:rsid w:val="00D45084"/>
    <w:rsid w:val="00D450B0"/>
    <w:rsid w:val="00D458F2"/>
    <w:rsid w:val="00D46F84"/>
    <w:rsid w:val="00D50CD3"/>
    <w:rsid w:val="00D570CF"/>
    <w:rsid w:val="00D57239"/>
    <w:rsid w:val="00D57707"/>
    <w:rsid w:val="00D61622"/>
    <w:rsid w:val="00D62B8B"/>
    <w:rsid w:val="00D659CA"/>
    <w:rsid w:val="00D6714C"/>
    <w:rsid w:val="00D676C4"/>
    <w:rsid w:val="00D67A70"/>
    <w:rsid w:val="00D7277A"/>
    <w:rsid w:val="00D72B29"/>
    <w:rsid w:val="00D7428E"/>
    <w:rsid w:val="00D814B7"/>
    <w:rsid w:val="00D82029"/>
    <w:rsid w:val="00D820D5"/>
    <w:rsid w:val="00D82124"/>
    <w:rsid w:val="00D822D9"/>
    <w:rsid w:val="00D82B40"/>
    <w:rsid w:val="00D83047"/>
    <w:rsid w:val="00D847AA"/>
    <w:rsid w:val="00D84D70"/>
    <w:rsid w:val="00D9099B"/>
    <w:rsid w:val="00D9292B"/>
    <w:rsid w:val="00D931C5"/>
    <w:rsid w:val="00D934FD"/>
    <w:rsid w:val="00D93A33"/>
    <w:rsid w:val="00D93AB2"/>
    <w:rsid w:val="00D9407E"/>
    <w:rsid w:val="00D941C6"/>
    <w:rsid w:val="00D94CDD"/>
    <w:rsid w:val="00DA099B"/>
    <w:rsid w:val="00DA103A"/>
    <w:rsid w:val="00DA158B"/>
    <w:rsid w:val="00DA18CF"/>
    <w:rsid w:val="00DA1C25"/>
    <w:rsid w:val="00DA243D"/>
    <w:rsid w:val="00DA3D4E"/>
    <w:rsid w:val="00DA3FEA"/>
    <w:rsid w:val="00DA40C5"/>
    <w:rsid w:val="00DA4191"/>
    <w:rsid w:val="00DA4380"/>
    <w:rsid w:val="00DA5749"/>
    <w:rsid w:val="00DA6679"/>
    <w:rsid w:val="00DA6DF8"/>
    <w:rsid w:val="00DA7178"/>
    <w:rsid w:val="00DB090D"/>
    <w:rsid w:val="00DB0DF2"/>
    <w:rsid w:val="00DB1615"/>
    <w:rsid w:val="00DB189D"/>
    <w:rsid w:val="00DB21C5"/>
    <w:rsid w:val="00DB453D"/>
    <w:rsid w:val="00DB6085"/>
    <w:rsid w:val="00DC01B6"/>
    <w:rsid w:val="00DC0877"/>
    <w:rsid w:val="00DC0E20"/>
    <w:rsid w:val="00DC0ED8"/>
    <w:rsid w:val="00DC1A25"/>
    <w:rsid w:val="00DC2C17"/>
    <w:rsid w:val="00DC4642"/>
    <w:rsid w:val="00DC4C63"/>
    <w:rsid w:val="00DC633F"/>
    <w:rsid w:val="00DC7DA5"/>
    <w:rsid w:val="00DD0745"/>
    <w:rsid w:val="00DD0E94"/>
    <w:rsid w:val="00DD1A19"/>
    <w:rsid w:val="00DD2CFA"/>
    <w:rsid w:val="00DD3124"/>
    <w:rsid w:val="00DD4251"/>
    <w:rsid w:val="00DD68B2"/>
    <w:rsid w:val="00DD7C55"/>
    <w:rsid w:val="00DE0926"/>
    <w:rsid w:val="00DE197B"/>
    <w:rsid w:val="00DE243F"/>
    <w:rsid w:val="00DE3E9E"/>
    <w:rsid w:val="00DE50A0"/>
    <w:rsid w:val="00DE5112"/>
    <w:rsid w:val="00DE5EA6"/>
    <w:rsid w:val="00DE6871"/>
    <w:rsid w:val="00DE7124"/>
    <w:rsid w:val="00DE7CC5"/>
    <w:rsid w:val="00DF21FA"/>
    <w:rsid w:val="00DF2E6D"/>
    <w:rsid w:val="00DF77F3"/>
    <w:rsid w:val="00DF7E11"/>
    <w:rsid w:val="00E01558"/>
    <w:rsid w:val="00E01811"/>
    <w:rsid w:val="00E05761"/>
    <w:rsid w:val="00E062A8"/>
    <w:rsid w:val="00E06E60"/>
    <w:rsid w:val="00E07560"/>
    <w:rsid w:val="00E12A35"/>
    <w:rsid w:val="00E1356C"/>
    <w:rsid w:val="00E14EBC"/>
    <w:rsid w:val="00E14EF2"/>
    <w:rsid w:val="00E14FD4"/>
    <w:rsid w:val="00E16B9C"/>
    <w:rsid w:val="00E16EF8"/>
    <w:rsid w:val="00E211FE"/>
    <w:rsid w:val="00E237FD"/>
    <w:rsid w:val="00E24603"/>
    <w:rsid w:val="00E24753"/>
    <w:rsid w:val="00E250B5"/>
    <w:rsid w:val="00E252B1"/>
    <w:rsid w:val="00E25F6C"/>
    <w:rsid w:val="00E26E8C"/>
    <w:rsid w:val="00E272A0"/>
    <w:rsid w:val="00E276EF"/>
    <w:rsid w:val="00E31B24"/>
    <w:rsid w:val="00E32710"/>
    <w:rsid w:val="00E328B0"/>
    <w:rsid w:val="00E33F5C"/>
    <w:rsid w:val="00E376D7"/>
    <w:rsid w:val="00E41083"/>
    <w:rsid w:val="00E418F9"/>
    <w:rsid w:val="00E4622A"/>
    <w:rsid w:val="00E46C65"/>
    <w:rsid w:val="00E52A3D"/>
    <w:rsid w:val="00E54806"/>
    <w:rsid w:val="00E550D1"/>
    <w:rsid w:val="00E57462"/>
    <w:rsid w:val="00E62FA6"/>
    <w:rsid w:val="00E63138"/>
    <w:rsid w:val="00E63686"/>
    <w:rsid w:val="00E64E12"/>
    <w:rsid w:val="00E66D51"/>
    <w:rsid w:val="00E66E23"/>
    <w:rsid w:val="00E67C56"/>
    <w:rsid w:val="00E7293E"/>
    <w:rsid w:val="00E732C2"/>
    <w:rsid w:val="00E74383"/>
    <w:rsid w:val="00E76841"/>
    <w:rsid w:val="00E76FB2"/>
    <w:rsid w:val="00E824C6"/>
    <w:rsid w:val="00E84A1D"/>
    <w:rsid w:val="00E85AB8"/>
    <w:rsid w:val="00E86C05"/>
    <w:rsid w:val="00E8753B"/>
    <w:rsid w:val="00E87770"/>
    <w:rsid w:val="00E90E88"/>
    <w:rsid w:val="00E91513"/>
    <w:rsid w:val="00E917AA"/>
    <w:rsid w:val="00E91D6C"/>
    <w:rsid w:val="00E93B33"/>
    <w:rsid w:val="00E948B1"/>
    <w:rsid w:val="00E95236"/>
    <w:rsid w:val="00E9662D"/>
    <w:rsid w:val="00E966D4"/>
    <w:rsid w:val="00E978BA"/>
    <w:rsid w:val="00EA1125"/>
    <w:rsid w:val="00EA1D1A"/>
    <w:rsid w:val="00EA26A0"/>
    <w:rsid w:val="00EA3AFD"/>
    <w:rsid w:val="00EA3FED"/>
    <w:rsid w:val="00EA5347"/>
    <w:rsid w:val="00EA656B"/>
    <w:rsid w:val="00EA6895"/>
    <w:rsid w:val="00EA6AD4"/>
    <w:rsid w:val="00EB0ED0"/>
    <w:rsid w:val="00EB2806"/>
    <w:rsid w:val="00EB3EBD"/>
    <w:rsid w:val="00EB4650"/>
    <w:rsid w:val="00EB5B48"/>
    <w:rsid w:val="00EB5CD7"/>
    <w:rsid w:val="00EB7343"/>
    <w:rsid w:val="00EB7CCC"/>
    <w:rsid w:val="00EC2DD8"/>
    <w:rsid w:val="00EC41D7"/>
    <w:rsid w:val="00EC55BF"/>
    <w:rsid w:val="00EC7BA7"/>
    <w:rsid w:val="00ED142C"/>
    <w:rsid w:val="00ED18D1"/>
    <w:rsid w:val="00ED26AC"/>
    <w:rsid w:val="00ED3356"/>
    <w:rsid w:val="00ED4C00"/>
    <w:rsid w:val="00ED55A2"/>
    <w:rsid w:val="00ED6C53"/>
    <w:rsid w:val="00ED72DC"/>
    <w:rsid w:val="00EE06AF"/>
    <w:rsid w:val="00EE0FB5"/>
    <w:rsid w:val="00EE17A1"/>
    <w:rsid w:val="00EE20EC"/>
    <w:rsid w:val="00EE27F9"/>
    <w:rsid w:val="00EE2C27"/>
    <w:rsid w:val="00EE313C"/>
    <w:rsid w:val="00EE37D1"/>
    <w:rsid w:val="00EE5D3D"/>
    <w:rsid w:val="00EE6380"/>
    <w:rsid w:val="00EE74DA"/>
    <w:rsid w:val="00EF0BCE"/>
    <w:rsid w:val="00EF10CD"/>
    <w:rsid w:val="00EF1611"/>
    <w:rsid w:val="00EF21EF"/>
    <w:rsid w:val="00EF2FD3"/>
    <w:rsid w:val="00EF42E8"/>
    <w:rsid w:val="00EF61DA"/>
    <w:rsid w:val="00EF6371"/>
    <w:rsid w:val="00F0087F"/>
    <w:rsid w:val="00F04FCD"/>
    <w:rsid w:val="00F0561E"/>
    <w:rsid w:val="00F10DF8"/>
    <w:rsid w:val="00F10FD6"/>
    <w:rsid w:val="00F11AFA"/>
    <w:rsid w:val="00F13BD1"/>
    <w:rsid w:val="00F13E1B"/>
    <w:rsid w:val="00F206EC"/>
    <w:rsid w:val="00F20871"/>
    <w:rsid w:val="00F21F26"/>
    <w:rsid w:val="00F222FB"/>
    <w:rsid w:val="00F2582D"/>
    <w:rsid w:val="00F26D99"/>
    <w:rsid w:val="00F272C5"/>
    <w:rsid w:val="00F30E60"/>
    <w:rsid w:val="00F320D4"/>
    <w:rsid w:val="00F3216F"/>
    <w:rsid w:val="00F337DF"/>
    <w:rsid w:val="00F33D29"/>
    <w:rsid w:val="00F34369"/>
    <w:rsid w:val="00F35668"/>
    <w:rsid w:val="00F371D8"/>
    <w:rsid w:val="00F37A7B"/>
    <w:rsid w:val="00F404C1"/>
    <w:rsid w:val="00F40F3E"/>
    <w:rsid w:val="00F4107D"/>
    <w:rsid w:val="00F417BE"/>
    <w:rsid w:val="00F42FCE"/>
    <w:rsid w:val="00F43A2F"/>
    <w:rsid w:val="00F476A4"/>
    <w:rsid w:val="00F50A54"/>
    <w:rsid w:val="00F50DC0"/>
    <w:rsid w:val="00F543F1"/>
    <w:rsid w:val="00F57A5A"/>
    <w:rsid w:val="00F61639"/>
    <w:rsid w:val="00F62D9B"/>
    <w:rsid w:val="00F64869"/>
    <w:rsid w:val="00F64ECF"/>
    <w:rsid w:val="00F65423"/>
    <w:rsid w:val="00F666AD"/>
    <w:rsid w:val="00F66FFA"/>
    <w:rsid w:val="00F677DE"/>
    <w:rsid w:val="00F71A8D"/>
    <w:rsid w:val="00F72D7C"/>
    <w:rsid w:val="00F75FFF"/>
    <w:rsid w:val="00F760AA"/>
    <w:rsid w:val="00F772A4"/>
    <w:rsid w:val="00F80ED2"/>
    <w:rsid w:val="00F81DDA"/>
    <w:rsid w:val="00F85591"/>
    <w:rsid w:val="00F85C9A"/>
    <w:rsid w:val="00F8755C"/>
    <w:rsid w:val="00F9007A"/>
    <w:rsid w:val="00F95444"/>
    <w:rsid w:val="00F97CBF"/>
    <w:rsid w:val="00FA042D"/>
    <w:rsid w:val="00FA048D"/>
    <w:rsid w:val="00FA1665"/>
    <w:rsid w:val="00FA30A0"/>
    <w:rsid w:val="00FA3917"/>
    <w:rsid w:val="00FA4C8D"/>
    <w:rsid w:val="00FA6928"/>
    <w:rsid w:val="00FA70CF"/>
    <w:rsid w:val="00FA70D3"/>
    <w:rsid w:val="00FA7A18"/>
    <w:rsid w:val="00FB0F9B"/>
    <w:rsid w:val="00FB282F"/>
    <w:rsid w:val="00FB4321"/>
    <w:rsid w:val="00FB6746"/>
    <w:rsid w:val="00FB6EEA"/>
    <w:rsid w:val="00FC0F69"/>
    <w:rsid w:val="00FC149F"/>
    <w:rsid w:val="00FC1CB6"/>
    <w:rsid w:val="00FC3094"/>
    <w:rsid w:val="00FC358C"/>
    <w:rsid w:val="00FC7059"/>
    <w:rsid w:val="00FC75D9"/>
    <w:rsid w:val="00FC7D98"/>
    <w:rsid w:val="00FC7FC3"/>
    <w:rsid w:val="00FD2F89"/>
    <w:rsid w:val="00FD3175"/>
    <w:rsid w:val="00FD433A"/>
    <w:rsid w:val="00FD4FE6"/>
    <w:rsid w:val="00FD710D"/>
    <w:rsid w:val="00FD7C9D"/>
    <w:rsid w:val="00FE02DF"/>
    <w:rsid w:val="00FE04E5"/>
    <w:rsid w:val="00FE089F"/>
    <w:rsid w:val="00FE12BB"/>
    <w:rsid w:val="00FE12D5"/>
    <w:rsid w:val="00FE2B0D"/>
    <w:rsid w:val="00FE2DEA"/>
    <w:rsid w:val="00FE30AA"/>
    <w:rsid w:val="00FE3E37"/>
    <w:rsid w:val="00FE411F"/>
    <w:rsid w:val="00FE5ED4"/>
    <w:rsid w:val="00FE684C"/>
    <w:rsid w:val="00FF0A64"/>
    <w:rsid w:val="00FF35A4"/>
    <w:rsid w:val="00FF4592"/>
    <w:rsid w:val="00FF5373"/>
    <w:rsid w:val="00FF72D6"/>
    <w:rsid w:val="00FF72E4"/>
    <w:rsid w:val="00FF7EE4"/>
    <w:rsid w:val="074F441E"/>
    <w:rsid w:val="1D1A3F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9"/>
    <o:shapelayout v:ext="edit">
      <o:idmap v:ext="edit" data="2"/>
    </o:shapelayout>
  </w:shapeDefaults>
  <w:decimalSymbol w:val="."/>
  <w:listSeparator w:val=","/>
  <w14:docId w14:val="33D7AFE3"/>
  <w15:docId w15:val="{B78866CB-2998-4FD0-AA56-06F0F6AA6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326BB"/>
    <w:pPr>
      <w:widowControl w:val="0"/>
      <w:spacing w:line="300" w:lineRule="auto"/>
      <w:ind w:firstLineChars="200" w:firstLine="200"/>
      <w:jc w:val="both"/>
    </w:pPr>
    <w:rPr>
      <w:rFonts w:eastAsia="Times New Roman" w:cstheme="minorBidi"/>
      <w:kern w:val="2"/>
      <w:sz w:val="24"/>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cstheme="majorBidi"/>
      <w:b/>
      <w:bCs/>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semiHidden/>
    <w:unhideWhenUsed/>
    <w:qFormat/>
    <w:rsid w:val="00A24F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widowControl/>
      <w:snapToGrid w:val="0"/>
      <w:jc w:val="center"/>
    </w:pPr>
    <w:rPr>
      <w:rFonts w:eastAsia="宋体" w:cs="Times New Roman"/>
      <w:kern w:val="0"/>
      <w:szCs w:val="24"/>
      <w:lang w:bidi="en-US"/>
    </w:rPr>
  </w:style>
  <w:style w:type="paragraph" w:styleId="a">
    <w:name w:val="List Bullet"/>
    <w:basedOn w:val="a0"/>
    <w:uiPriority w:val="99"/>
    <w:unhideWhenUsed/>
    <w:qFormat/>
    <w:pPr>
      <w:numPr>
        <w:numId w:val="1"/>
      </w:numPr>
      <w:contextualSpacing/>
    </w:pPr>
  </w:style>
  <w:style w:type="paragraph" w:styleId="a5">
    <w:name w:val="Date"/>
    <w:basedOn w:val="a0"/>
    <w:next w:val="a0"/>
    <w:link w:val="a6"/>
    <w:uiPriority w:val="99"/>
    <w:semiHidden/>
    <w:unhideWhenUsed/>
    <w:qFormat/>
    <w:pPr>
      <w:ind w:leftChars="2500" w:left="100"/>
    </w:pPr>
  </w:style>
  <w:style w:type="paragraph" w:styleId="a7">
    <w:name w:val="Balloon Text"/>
    <w:basedOn w:val="a0"/>
    <w:link w:val="a8"/>
    <w:uiPriority w:val="99"/>
    <w:semiHidden/>
    <w:unhideWhenUsed/>
    <w:qFormat/>
    <w:rPr>
      <w:sz w:val="18"/>
      <w:szCs w:val="18"/>
    </w:r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pBdr>
        <w:bottom w:val="single" w:sz="6" w:space="1" w:color="auto"/>
      </w:pBdr>
      <w:tabs>
        <w:tab w:val="center" w:pos="4153"/>
        <w:tab w:val="right" w:pos="8306"/>
      </w:tabs>
      <w:snapToGrid w:val="0"/>
      <w:jc w:val="center"/>
    </w:pPr>
    <w:rPr>
      <w:sz w:val="18"/>
      <w:szCs w:val="18"/>
    </w:rPr>
  </w:style>
  <w:style w:type="table" w:styleId="ad">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0"/>
    <w:uiPriority w:val="34"/>
    <w:qFormat/>
    <w:pPr>
      <w:ind w:firstLine="420"/>
    </w:pPr>
  </w:style>
  <w:style w:type="character" w:customStyle="1" w:styleId="a8">
    <w:name w:val="批注框文本 字符"/>
    <w:basedOn w:val="a1"/>
    <w:link w:val="a7"/>
    <w:uiPriority w:val="99"/>
    <w:semiHidden/>
    <w:qFormat/>
    <w:rPr>
      <w:sz w:val="18"/>
      <w:szCs w:val="18"/>
    </w:rPr>
  </w:style>
  <w:style w:type="character" w:customStyle="1" w:styleId="ac">
    <w:name w:val="页眉 字符"/>
    <w:basedOn w:val="a1"/>
    <w:link w:val="ab"/>
    <w:uiPriority w:val="99"/>
    <w:qFormat/>
    <w:rPr>
      <w:sz w:val="18"/>
      <w:szCs w:val="18"/>
    </w:rPr>
  </w:style>
  <w:style w:type="character" w:customStyle="1" w:styleId="aa">
    <w:name w:val="页脚 字符"/>
    <w:basedOn w:val="a1"/>
    <w:link w:val="a9"/>
    <w:uiPriority w:val="99"/>
    <w:qFormat/>
    <w:rPr>
      <w:sz w:val="18"/>
      <w:szCs w:val="18"/>
    </w:rPr>
  </w:style>
  <w:style w:type="paragraph" w:customStyle="1" w:styleId="11">
    <w:name w:val="正文1"/>
    <w:qFormat/>
    <w:pPr>
      <w:jc w:val="both"/>
    </w:pPr>
    <w:rPr>
      <w:kern w:val="2"/>
      <w:sz w:val="21"/>
      <w:szCs w:val="21"/>
    </w:rPr>
  </w:style>
  <w:style w:type="character" w:customStyle="1" w:styleId="a6">
    <w:name w:val="日期 字符"/>
    <w:basedOn w:val="a1"/>
    <w:link w:val="a5"/>
    <w:uiPriority w:val="99"/>
    <w:semiHidden/>
    <w:qFormat/>
  </w:style>
  <w:style w:type="character" w:styleId="af">
    <w:name w:val="Placeholder Text"/>
    <w:basedOn w:val="a1"/>
    <w:uiPriority w:val="99"/>
    <w:semiHidden/>
    <w:qFormat/>
    <w:rPr>
      <w:color w:val="808080"/>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imes New Roman" w:eastAsia="Times New Roman" w:hAnsi="Times New Roman" w:cstheme="majorBidi"/>
      <w:b/>
      <w:bCs/>
      <w:sz w:val="24"/>
      <w:szCs w:val="32"/>
    </w:rPr>
  </w:style>
  <w:style w:type="character" w:customStyle="1" w:styleId="30">
    <w:name w:val="标题 3 字符"/>
    <w:basedOn w:val="a1"/>
    <w:link w:val="3"/>
    <w:uiPriority w:val="9"/>
    <w:qFormat/>
    <w:rPr>
      <w:b/>
      <w:bCs/>
      <w:sz w:val="32"/>
      <w:szCs w:val="32"/>
    </w:rPr>
  </w:style>
  <w:style w:type="paragraph" w:customStyle="1" w:styleId="12">
    <w:name w:val="书目1"/>
    <w:basedOn w:val="a0"/>
    <w:next w:val="a0"/>
    <w:uiPriority w:val="37"/>
    <w:unhideWhenUsed/>
    <w:qFormat/>
    <w:pPr>
      <w:ind w:left="720" w:hanging="720"/>
    </w:pPr>
  </w:style>
  <w:style w:type="paragraph" w:customStyle="1" w:styleId="MTDisplayEquation">
    <w:name w:val="MTDisplayEquation"/>
    <w:basedOn w:val="a0"/>
    <w:next w:val="a0"/>
    <w:link w:val="MTDisplayEquation0"/>
    <w:qFormat/>
    <w:pPr>
      <w:tabs>
        <w:tab w:val="center" w:pos="4160"/>
        <w:tab w:val="right" w:pos="8300"/>
      </w:tabs>
      <w:ind w:firstLine="420"/>
    </w:pPr>
    <w:rPr>
      <w:rFonts w:cs="Times New Roman"/>
    </w:rPr>
  </w:style>
  <w:style w:type="character" w:customStyle="1" w:styleId="MTDisplayEquation0">
    <w:name w:val="MTDisplayEquation 字符"/>
    <w:basedOn w:val="a1"/>
    <w:link w:val="MTDisplayEquation"/>
    <w:qFormat/>
    <w:rPr>
      <w:rFonts w:ascii="Times New Roman" w:eastAsia="Times New Roman" w:hAnsi="Times New Roman" w:cs="Times New Roman"/>
    </w:rPr>
  </w:style>
  <w:style w:type="paragraph" w:customStyle="1" w:styleId="13">
    <w:name w:val="样式1"/>
    <w:basedOn w:val="a0"/>
    <w:link w:val="14"/>
    <w:qFormat/>
    <w:rPr>
      <w:rFonts w:cs="Times New Roman"/>
    </w:rPr>
  </w:style>
  <w:style w:type="character" w:customStyle="1" w:styleId="14">
    <w:name w:val="样式1 字符"/>
    <w:basedOn w:val="a1"/>
    <w:link w:val="13"/>
    <w:qFormat/>
    <w:rPr>
      <w:rFonts w:ascii="Times New Roman" w:eastAsia="Times New Roman" w:hAnsi="Times New Roman" w:cs="Times New Roman"/>
    </w:rPr>
  </w:style>
  <w:style w:type="paragraph" w:customStyle="1" w:styleId="af0">
    <w:name w:val="公式"/>
    <w:basedOn w:val="a0"/>
    <w:next w:val="a0"/>
    <w:link w:val="af1"/>
    <w:qFormat/>
    <w:pPr>
      <w:tabs>
        <w:tab w:val="center" w:pos="5190"/>
        <w:tab w:val="right" w:pos="10380"/>
      </w:tabs>
      <w:jc w:val="center"/>
      <w:textAlignment w:val="center"/>
    </w:pPr>
  </w:style>
  <w:style w:type="character" w:customStyle="1" w:styleId="af1">
    <w:name w:val="公式 字符"/>
    <w:basedOn w:val="a1"/>
    <w:link w:val="af0"/>
    <w:qFormat/>
    <w:rPr>
      <w:rFonts w:ascii="Times New Roman" w:eastAsia="Times New Roman" w:hAnsi="Times New Roman"/>
      <w:sz w:val="24"/>
    </w:rPr>
  </w:style>
  <w:style w:type="character" w:customStyle="1" w:styleId="MTEquationSection">
    <w:name w:val="MTEquationSection"/>
    <w:basedOn w:val="a1"/>
    <w:qFormat/>
    <w:rPr>
      <w:rFonts w:cs="Times New Roman"/>
      <w:b/>
      <w:bCs/>
      <w:vanish/>
      <w:color w:val="FF0000"/>
      <w:sz w:val="28"/>
    </w:rPr>
  </w:style>
  <w:style w:type="paragraph" w:styleId="af2">
    <w:name w:val="Bibliography"/>
    <w:basedOn w:val="a0"/>
    <w:next w:val="a0"/>
    <w:uiPriority w:val="37"/>
    <w:unhideWhenUsed/>
    <w:rsid w:val="00125F35"/>
  </w:style>
  <w:style w:type="character" w:customStyle="1" w:styleId="40">
    <w:name w:val="标题 4 字符"/>
    <w:basedOn w:val="a1"/>
    <w:link w:val="4"/>
    <w:uiPriority w:val="9"/>
    <w:semiHidden/>
    <w:rsid w:val="00A24F38"/>
    <w:rPr>
      <w:rFonts w:asciiTheme="majorHAnsi" w:eastAsiaTheme="majorEastAsia" w:hAnsiTheme="majorHAnsi" w:cstheme="majorBidi"/>
      <w:b/>
      <w:bCs/>
      <w:kern w:val="2"/>
      <w:sz w:val="28"/>
      <w:szCs w:val="28"/>
    </w:rPr>
  </w:style>
  <w:style w:type="character" w:styleId="af3">
    <w:name w:val="annotation reference"/>
    <w:basedOn w:val="a1"/>
    <w:uiPriority w:val="99"/>
    <w:semiHidden/>
    <w:unhideWhenUsed/>
    <w:rsid w:val="00977643"/>
    <w:rPr>
      <w:sz w:val="21"/>
      <w:szCs w:val="21"/>
    </w:rPr>
  </w:style>
  <w:style w:type="paragraph" w:styleId="af4">
    <w:name w:val="annotation text"/>
    <w:basedOn w:val="a0"/>
    <w:link w:val="af5"/>
    <w:uiPriority w:val="99"/>
    <w:unhideWhenUsed/>
    <w:rsid w:val="00977643"/>
    <w:pPr>
      <w:jc w:val="left"/>
    </w:pPr>
  </w:style>
  <w:style w:type="character" w:customStyle="1" w:styleId="af5">
    <w:name w:val="批注文字 字符"/>
    <w:basedOn w:val="a1"/>
    <w:link w:val="af4"/>
    <w:uiPriority w:val="99"/>
    <w:rsid w:val="00977643"/>
    <w:rPr>
      <w:rFonts w:eastAsia="Times New Roman" w:cstheme="minorBidi"/>
      <w:kern w:val="2"/>
      <w:sz w:val="24"/>
      <w:szCs w:val="22"/>
    </w:rPr>
  </w:style>
  <w:style w:type="paragraph" w:styleId="af6">
    <w:name w:val="annotation subject"/>
    <w:basedOn w:val="af4"/>
    <w:next w:val="af4"/>
    <w:link w:val="af7"/>
    <w:uiPriority w:val="99"/>
    <w:semiHidden/>
    <w:unhideWhenUsed/>
    <w:rsid w:val="00977643"/>
    <w:rPr>
      <w:b/>
      <w:bCs/>
    </w:rPr>
  </w:style>
  <w:style w:type="character" w:customStyle="1" w:styleId="af7">
    <w:name w:val="批注主题 字符"/>
    <w:basedOn w:val="af5"/>
    <w:link w:val="af6"/>
    <w:uiPriority w:val="99"/>
    <w:semiHidden/>
    <w:rsid w:val="00977643"/>
    <w:rPr>
      <w:rFonts w:eastAsia="Times New Roman" w:cstheme="minorBidi"/>
      <w:b/>
      <w:bCs/>
      <w:kern w:val="2"/>
      <w:sz w:val="24"/>
      <w:szCs w:val="22"/>
    </w:rPr>
  </w:style>
  <w:style w:type="paragraph" w:styleId="af8">
    <w:name w:val="Revision"/>
    <w:hidden/>
    <w:uiPriority w:val="99"/>
    <w:unhideWhenUsed/>
    <w:rsid w:val="00850032"/>
    <w:rPr>
      <w:rFonts w:eastAsia="Times New Roman"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346905">
      <w:bodyDiv w:val="1"/>
      <w:marLeft w:val="0"/>
      <w:marRight w:val="0"/>
      <w:marTop w:val="0"/>
      <w:marBottom w:val="0"/>
      <w:divBdr>
        <w:top w:val="none" w:sz="0" w:space="0" w:color="auto"/>
        <w:left w:val="none" w:sz="0" w:space="0" w:color="auto"/>
        <w:bottom w:val="none" w:sz="0" w:space="0" w:color="auto"/>
        <w:right w:val="none" w:sz="0" w:space="0" w:color="auto"/>
      </w:divBdr>
    </w:div>
    <w:div w:id="872692486">
      <w:bodyDiv w:val="1"/>
      <w:marLeft w:val="0"/>
      <w:marRight w:val="0"/>
      <w:marTop w:val="0"/>
      <w:marBottom w:val="0"/>
      <w:divBdr>
        <w:top w:val="none" w:sz="0" w:space="0" w:color="auto"/>
        <w:left w:val="none" w:sz="0" w:space="0" w:color="auto"/>
        <w:bottom w:val="none" w:sz="0" w:space="0" w:color="auto"/>
        <w:right w:val="none" w:sz="0" w:space="0" w:color="auto"/>
      </w:divBdr>
    </w:div>
    <w:div w:id="890312986">
      <w:bodyDiv w:val="1"/>
      <w:marLeft w:val="0"/>
      <w:marRight w:val="0"/>
      <w:marTop w:val="0"/>
      <w:marBottom w:val="0"/>
      <w:divBdr>
        <w:top w:val="none" w:sz="0" w:space="0" w:color="auto"/>
        <w:left w:val="none" w:sz="0" w:space="0" w:color="auto"/>
        <w:bottom w:val="none" w:sz="0" w:space="0" w:color="auto"/>
        <w:right w:val="none" w:sz="0" w:space="0" w:color="auto"/>
      </w:divBdr>
    </w:div>
    <w:div w:id="1117679343">
      <w:bodyDiv w:val="1"/>
      <w:marLeft w:val="0"/>
      <w:marRight w:val="0"/>
      <w:marTop w:val="0"/>
      <w:marBottom w:val="0"/>
      <w:divBdr>
        <w:top w:val="none" w:sz="0" w:space="0" w:color="auto"/>
        <w:left w:val="none" w:sz="0" w:space="0" w:color="auto"/>
        <w:bottom w:val="none" w:sz="0" w:space="0" w:color="auto"/>
        <w:right w:val="none" w:sz="0" w:space="0" w:color="auto"/>
      </w:divBdr>
    </w:div>
    <w:div w:id="1348369623">
      <w:bodyDiv w:val="1"/>
      <w:marLeft w:val="0"/>
      <w:marRight w:val="0"/>
      <w:marTop w:val="0"/>
      <w:marBottom w:val="0"/>
      <w:divBdr>
        <w:top w:val="none" w:sz="0" w:space="0" w:color="auto"/>
        <w:left w:val="none" w:sz="0" w:space="0" w:color="auto"/>
        <w:bottom w:val="none" w:sz="0" w:space="0" w:color="auto"/>
        <w:right w:val="none" w:sz="0" w:space="0" w:color="auto"/>
      </w:divBdr>
    </w:div>
    <w:div w:id="17168488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21" Type="http://schemas.openxmlformats.org/officeDocument/2006/relationships/image" Target="media/image8.tiff"/><Relationship Id="rId34" Type="http://schemas.openxmlformats.org/officeDocument/2006/relationships/image" Target="media/image16.png"/><Relationship Id="rId42" Type="http://schemas.openxmlformats.org/officeDocument/2006/relationships/image" Target="media/image21.wmf"/><Relationship Id="rId47" Type="http://schemas.openxmlformats.org/officeDocument/2006/relationships/oleObject" Target="embeddings/oleObject10.bin"/><Relationship Id="rId50" Type="http://schemas.openxmlformats.org/officeDocument/2006/relationships/image" Target="media/image25.wmf"/><Relationship Id="rId55" Type="http://schemas.openxmlformats.org/officeDocument/2006/relationships/oleObject" Target="embeddings/oleObject14.bin"/><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3.emf"/><Relationship Id="rId11" Type="http://schemas.microsoft.com/office/2016/09/relationships/commentsIds" Target="commentsIds.xml"/><Relationship Id="rId24" Type="http://schemas.openxmlformats.org/officeDocument/2006/relationships/image" Target="media/image10.wmf"/><Relationship Id="rId32" Type="http://schemas.openxmlformats.org/officeDocument/2006/relationships/package" Target="embeddings/Microsoft_Visio_Drawing2.vsdx"/><Relationship Id="rId37" Type="http://schemas.openxmlformats.org/officeDocument/2006/relationships/oleObject" Target="embeddings/oleObject5.bin"/><Relationship Id="rId40" Type="http://schemas.openxmlformats.org/officeDocument/2006/relationships/image" Target="media/image20.wmf"/><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29.w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wmf"/><Relationship Id="rId14" Type="http://schemas.openxmlformats.org/officeDocument/2006/relationships/image" Target="media/image3.tiff"/><Relationship Id="rId22" Type="http://schemas.openxmlformats.org/officeDocument/2006/relationships/image" Target="media/image9.wmf"/><Relationship Id="rId27" Type="http://schemas.openxmlformats.org/officeDocument/2006/relationships/image" Target="media/image12.emf"/><Relationship Id="rId30" Type="http://schemas.openxmlformats.org/officeDocument/2006/relationships/package" Target="embeddings/Microsoft_Visio_Drawing1.vsdx"/><Relationship Id="rId35" Type="http://schemas.openxmlformats.org/officeDocument/2006/relationships/image" Target="media/image17.png"/><Relationship Id="rId43" Type="http://schemas.openxmlformats.org/officeDocument/2006/relationships/oleObject" Target="embeddings/oleObject8.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oleObject" Target="embeddings/oleObject12.bin"/><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6.bin"/><Relationship Id="rId67" Type="http://schemas.microsoft.com/office/2011/relationships/people" Target="people.xml"/><Relationship Id="rId20" Type="http://schemas.openxmlformats.org/officeDocument/2006/relationships/oleObject" Target="embeddings/oleObject2.bin"/><Relationship Id="rId41" Type="http://schemas.openxmlformats.org/officeDocument/2006/relationships/oleObject" Target="embeddings/oleObject7.bin"/><Relationship Id="rId54" Type="http://schemas.openxmlformats.org/officeDocument/2006/relationships/image" Target="media/image27.w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oleObject" Target="embeddings/oleObject3.bin"/><Relationship Id="rId28" Type="http://schemas.openxmlformats.org/officeDocument/2006/relationships/package" Target="embeddings/Microsoft_Visio_Drawing.vsdx"/><Relationship Id="rId36" Type="http://schemas.openxmlformats.org/officeDocument/2006/relationships/image" Target="media/image18.wmf"/><Relationship Id="rId49" Type="http://schemas.openxmlformats.org/officeDocument/2006/relationships/oleObject" Target="embeddings/oleObject11.bin"/><Relationship Id="rId57" Type="http://schemas.openxmlformats.org/officeDocument/2006/relationships/oleObject" Target="embeddings/oleObject15.bin"/><Relationship Id="rId10" Type="http://schemas.microsoft.com/office/2011/relationships/commentsExtended" Target="commentsExtended.xml"/><Relationship Id="rId31" Type="http://schemas.openxmlformats.org/officeDocument/2006/relationships/image" Target="media/image14.emf"/><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6.tiff"/><Relationship Id="rId39" Type="http://schemas.openxmlformats.org/officeDocument/2006/relationships/oleObject" Target="embeddings/oleObject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64126-41B3-4028-814D-2293725B8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4929</TotalTime>
  <Pages>22</Pages>
  <Words>14674</Words>
  <Characters>74254</Characters>
  <Application>Microsoft Office Word</Application>
  <DocSecurity>0</DocSecurity>
  <Lines>4367</Lines>
  <Paragraphs>3705</Paragraphs>
  <ScaleCrop>false</ScaleCrop>
  <HeadingPairs>
    <vt:vector size="2" baseType="variant">
      <vt:variant>
        <vt:lpstr>Title</vt:lpstr>
      </vt:variant>
      <vt:variant>
        <vt:i4>1</vt:i4>
      </vt:variant>
    </vt:vector>
  </HeadingPairs>
  <TitlesOfParts>
    <vt:vector size="1" baseType="lpstr">
      <vt:lpstr/>
    </vt:vector>
  </TitlesOfParts>
  <Company>DUT</Company>
  <LinksUpToDate>false</LinksUpToDate>
  <CharactersWithSpaces>85223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dc:creator>
  <cp:lastModifiedBy>3605188700@qq.com</cp:lastModifiedBy>
  <cp:revision>95</cp:revision>
  <dcterms:created xsi:type="dcterms:W3CDTF">2025-07-14T14:11:00Z</dcterms:created>
  <dcterms:modified xsi:type="dcterms:W3CDTF">2025-12-26T01:56:00Z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http://www.zotero.org/styles/china-national-standard-gb-t-7714-2015-numeric</vt:lpwstr>
  </property>
  <property fmtid="{D5CDD505-2E9C-101B-9397-08002B2CF9AE}" pid="3" name="Mendeley Recent Style Name 0_1">
    <vt:lpwstr>China National Standard GB/T 7714-2015 (numeric, 中文)</vt:lpwstr>
  </property>
  <property fmtid="{D5CDD505-2E9C-101B-9397-08002B2CF9AE}" pid="4" name="Mendeley Recent Style Id 1_1">
    <vt:lpwstr>http://www.zotero.org/styles/entropy</vt:lpwstr>
  </property>
  <property fmtid="{D5CDD505-2E9C-101B-9397-08002B2CF9AE}" pid="5" name="Mendeley Recent Style Name 1_1">
    <vt:lpwstr>Entropy</vt:lpwstr>
  </property>
  <property fmtid="{D5CDD505-2E9C-101B-9397-08002B2CF9AE}" pid="6" name="Mendeley Recent Style Id 2_1">
    <vt:lpwstr>http://www.zotero.org/styles/environmental-science-and-pollution-research</vt:lpwstr>
  </property>
  <property fmtid="{D5CDD505-2E9C-101B-9397-08002B2CF9AE}" pid="7" name="Mendeley Recent Style Name 2_1">
    <vt:lpwstr>Environmental Science and Pollution Research</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http://www.zotero.org/styles/mathematical-biosciences-and-engineering</vt:lpwstr>
  </property>
  <property fmtid="{D5CDD505-2E9C-101B-9397-08002B2CF9AE}" pid="11" name="Mendeley Recent Style Name 4_1">
    <vt:lpwstr>Mathematical Biosciences and Engineering</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http://www.zotero.org/styles/optics-and-laser-technology</vt:lpwstr>
  </property>
  <property fmtid="{D5CDD505-2E9C-101B-9397-08002B2CF9AE}" pid="15" name="Mendeley Recent Style Name 6_1">
    <vt:lpwstr>Optics and Laser Technology</vt:lpwstr>
  </property>
  <property fmtid="{D5CDD505-2E9C-101B-9397-08002B2CF9AE}" pid="16" name="Mendeley Recent Style Id 7_1">
    <vt:lpwstr>http://www.zotero.org/styles/renewable-and-sustainable-energy-reviews</vt:lpwstr>
  </property>
  <property fmtid="{D5CDD505-2E9C-101B-9397-08002B2CF9AE}" pid="17" name="Mendeley Recent Style Name 7_1">
    <vt:lpwstr>Renewable and Sustainable Energy Reviews</vt:lpwstr>
  </property>
  <property fmtid="{D5CDD505-2E9C-101B-9397-08002B2CF9AE}" pid="18" name="Mendeley Recent Style Id 8_1">
    <vt:lpwstr>http://www.zotero.org/styles/resources-conservation-and-recycling</vt:lpwstr>
  </property>
  <property fmtid="{D5CDD505-2E9C-101B-9397-08002B2CF9AE}" pid="19" name="Mendeley Recent Style Name 8_1">
    <vt:lpwstr>Resources, Conservation &amp; Recycling</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Citation Style_1">
    <vt:lpwstr>http://www.zotero.org/styles/science-of-the-total-environment</vt:lpwstr>
  </property>
  <property fmtid="{D5CDD505-2E9C-101B-9397-08002B2CF9AE}" pid="24" name="Mendeley Unique User Id_1">
    <vt:lpwstr>cf8e36cd-7c51-3d39-a020-77c9b9f73638</vt:lpwstr>
  </property>
  <property fmtid="{D5CDD505-2E9C-101B-9397-08002B2CF9AE}" pid="25" name="ZOTERO_PREF_1">
    <vt:lpwstr>&lt;data data-version="3" zotero-version="7.0.20"&gt;&lt;session id="0LtU4N16"/&gt;&lt;style id="http://www.zotero.org/styles/engineering-applications-of-artificial-intelligence" hasBibliography="1" bibliographyStyleHasBeenSet="1"/&gt;&lt;prefs&gt;&lt;pref name="fieldType" value="F</vt:lpwstr>
  </property>
  <property fmtid="{D5CDD505-2E9C-101B-9397-08002B2CF9AE}" pid="26" name="ZOTERO_PREF_2">
    <vt:lpwstr>ield"/&gt;&lt;/prefs&gt;&lt;/data&gt;</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KSOProductBuildVer">
    <vt:lpwstr>2052-12.1.0.21541</vt:lpwstr>
  </property>
  <property fmtid="{D5CDD505-2E9C-101B-9397-08002B2CF9AE}" pid="31" name="ICV">
    <vt:lpwstr>D89D80AFFFA34F4FAC5EB8648EE1C1B5_12</vt:lpwstr>
  </property>
  <property fmtid="{D5CDD505-2E9C-101B-9397-08002B2CF9AE}" pid="32" name="KSOTemplateDocerSaveRecord">
    <vt:lpwstr>eyJoZGlkIjoiNzUyZjU0ODZiOTAxYmNhNDBlN2E5ZDI1YTAxNTE3OTUiLCJ1c2VySWQiOiI0MzIzMzY4MTkifQ==</vt:lpwstr>
  </property>
</Properties>
</file>